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6CB114" w14:textId="77777777" w:rsidR="003C1451" w:rsidRPr="006E3546" w:rsidRDefault="006E3546">
      <w:pPr>
        <w:rPr>
          <w:rFonts w:ascii="Times New Roman" w:hAnsi="Times New Roman" w:cs="Times New Roman"/>
        </w:rPr>
      </w:pPr>
      <w:r w:rsidRPr="006E3546">
        <w:rPr>
          <w:rFonts w:ascii="Times New Roman" w:hAnsi="Times New Roman" w:cs="Times New Roman"/>
          <w:b/>
        </w:rPr>
        <w:t xml:space="preserve">Title: </w:t>
      </w:r>
      <w:r w:rsidRPr="006E3546">
        <w:rPr>
          <w:rFonts w:ascii="Times New Roman" w:hAnsi="Times New Roman" w:cs="Times New Roman"/>
        </w:rPr>
        <w:t>Landscape-scale differences among cities alters species’ responses to urbanization</w:t>
      </w:r>
    </w:p>
    <w:p w14:paraId="1CD20F54" w14:textId="77777777" w:rsidR="003C1451" w:rsidRPr="006E3546" w:rsidRDefault="003C1451">
      <w:pPr>
        <w:rPr>
          <w:rFonts w:ascii="Times New Roman" w:hAnsi="Times New Roman" w:cs="Times New Roman"/>
        </w:rPr>
      </w:pPr>
    </w:p>
    <w:p w14:paraId="41A2D2CC" w14:textId="77777777" w:rsidR="003C1451" w:rsidRPr="006E3546" w:rsidRDefault="006E3546">
      <w:pPr>
        <w:rPr>
          <w:rFonts w:ascii="Times New Roman" w:hAnsi="Times New Roman" w:cs="Times New Roman"/>
        </w:rPr>
      </w:pPr>
      <w:r w:rsidRPr="006E3546">
        <w:rPr>
          <w:rFonts w:ascii="Times New Roman" w:hAnsi="Times New Roman" w:cs="Times New Roman"/>
          <w:b/>
        </w:rPr>
        <w:t xml:space="preserve">Authors: </w:t>
      </w:r>
      <w:r w:rsidRPr="006E3546">
        <w:rPr>
          <w:rFonts w:ascii="Times New Roman" w:hAnsi="Times New Roman" w:cs="Times New Roman"/>
        </w:rPr>
        <w:t xml:space="preserve">Mason Fidino, Travis Gallo, Elizabeth W. Lehrer, Maureen H. Murray, </w:t>
      </w:r>
      <w:proofErr w:type="spellStart"/>
      <w:r w:rsidRPr="006E3546">
        <w:rPr>
          <w:rFonts w:ascii="Times New Roman" w:hAnsi="Times New Roman" w:cs="Times New Roman"/>
        </w:rPr>
        <w:t>Cria</w:t>
      </w:r>
      <w:proofErr w:type="spellEnd"/>
      <w:r w:rsidRPr="006E3546">
        <w:rPr>
          <w:rFonts w:ascii="Times New Roman" w:hAnsi="Times New Roman" w:cs="Times New Roman"/>
        </w:rPr>
        <w:t xml:space="preserve"> Kay, J. Amy Belaire, Barbara </w:t>
      </w:r>
      <w:proofErr w:type="spellStart"/>
      <w:r w:rsidRPr="006E3546">
        <w:rPr>
          <w:rFonts w:ascii="Times New Roman" w:hAnsi="Times New Roman" w:cs="Times New Roman"/>
        </w:rPr>
        <w:t>Dugelby</w:t>
      </w:r>
      <w:proofErr w:type="spellEnd"/>
      <w:r w:rsidRPr="006E3546">
        <w:rPr>
          <w:rFonts w:ascii="Times New Roman" w:hAnsi="Times New Roman" w:cs="Times New Roman"/>
        </w:rPr>
        <w:t xml:space="preserve">, Kelly Simon, Travis J. Ryan, Carmen M. </w:t>
      </w:r>
      <w:proofErr w:type="spellStart"/>
      <w:r w:rsidRPr="006E3546">
        <w:rPr>
          <w:rFonts w:ascii="Times New Roman" w:hAnsi="Times New Roman" w:cs="Times New Roman"/>
        </w:rPr>
        <w:t>Salsbury</w:t>
      </w:r>
      <w:proofErr w:type="spellEnd"/>
      <w:r w:rsidRPr="006E3546">
        <w:rPr>
          <w:rFonts w:ascii="Times New Roman" w:hAnsi="Times New Roman" w:cs="Times New Roman"/>
        </w:rPr>
        <w:t xml:space="preserve">, Julia L. </w:t>
      </w:r>
      <w:proofErr w:type="spellStart"/>
      <w:r w:rsidRPr="006E3546">
        <w:rPr>
          <w:rFonts w:ascii="Times New Roman" w:hAnsi="Times New Roman" w:cs="Times New Roman"/>
        </w:rPr>
        <w:t>Angstmann</w:t>
      </w:r>
      <w:proofErr w:type="spellEnd"/>
      <w:r w:rsidRPr="006E3546">
        <w:rPr>
          <w:rFonts w:ascii="Times New Roman" w:hAnsi="Times New Roman" w:cs="Times New Roman"/>
        </w:rPr>
        <w:t xml:space="preserve">, Laurel M. Hartley, Sarah St. Onge, Chris Schell, Heather A. Sander, Brandon MacDougall, Theodore </w:t>
      </w:r>
      <w:proofErr w:type="spellStart"/>
      <w:r w:rsidRPr="006E3546">
        <w:rPr>
          <w:rFonts w:ascii="Times New Roman" w:hAnsi="Times New Roman" w:cs="Times New Roman"/>
        </w:rPr>
        <w:t>Stankowich</w:t>
      </w:r>
      <w:proofErr w:type="spellEnd"/>
      <w:r w:rsidRPr="006E3546">
        <w:rPr>
          <w:rFonts w:ascii="Times New Roman" w:hAnsi="Times New Roman" w:cs="Times New Roman"/>
        </w:rPr>
        <w:t xml:space="preserve">, Max Amaya, David Drake, Sheryl Hayes </w:t>
      </w:r>
      <w:proofErr w:type="spellStart"/>
      <w:r w:rsidRPr="006E3546">
        <w:rPr>
          <w:rFonts w:ascii="Times New Roman" w:hAnsi="Times New Roman" w:cs="Times New Roman"/>
        </w:rPr>
        <w:t>Hursh</w:t>
      </w:r>
      <w:proofErr w:type="spellEnd"/>
      <w:r w:rsidRPr="006E3546">
        <w:rPr>
          <w:rFonts w:ascii="Times New Roman" w:hAnsi="Times New Roman" w:cs="Times New Roman"/>
        </w:rPr>
        <w:t xml:space="preserve">, Jacque Williamson, Adam A. </w:t>
      </w:r>
      <w:proofErr w:type="spellStart"/>
      <w:r w:rsidRPr="006E3546">
        <w:rPr>
          <w:rFonts w:ascii="Times New Roman" w:hAnsi="Times New Roman" w:cs="Times New Roman"/>
        </w:rPr>
        <w:t>Ahlers</w:t>
      </w:r>
      <w:proofErr w:type="spellEnd"/>
      <w:r w:rsidRPr="006E3546">
        <w:rPr>
          <w:rFonts w:ascii="Times New Roman" w:hAnsi="Times New Roman" w:cs="Times New Roman"/>
        </w:rPr>
        <w:t xml:space="preserve">, Amanda J. </w:t>
      </w:r>
      <w:proofErr w:type="spellStart"/>
      <w:r w:rsidRPr="006E3546">
        <w:rPr>
          <w:rFonts w:ascii="Times New Roman" w:hAnsi="Times New Roman" w:cs="Times New Roman"/>
        </w:rPr>
        <w:t>Zellmer</w:t>
      </w:r>
      <w:proofErr w:type="spellEnd"/>
      <w:r w:rsidRPr="006E3546">
        <w:rPr>
          <w:rFonts w:ascii="Times New Roman" w:hAnsi="Times New Roman" w:cs="Times New Roman"/>
        </w:rPr>
        <w:t xml:space="preserve">, Seth B. </w:t>
      </w:r>
      <w:proofErr w:type="spellStart"/>
      <w:r w:rsidRPr="006E3546">
        <w:rPr>
          <w:rFonts w:ascii="Times New Roman" w:hAnsi="Times New Roman" w:cs="Times New Roman"/>
        </w:rPr>
        <w:t>Magle</w:t>
      </w:r>
      <w:proofErr w:type="spellEnd"/>
    </w:p>
    <w:p w14:paraId="1E7DA850" w14:textId="77777777" w:rsidR="003C1451" w:rsidRPr="006E3546" w:rsidRDefault="003C1451">
      <w:pPr>
        <w:rPr>
          <w:rFonts w:ascii="Times New Roman" w:hAnsi="Times New Roman" w:cs="Times New Roman"/>
        </w:rPr>
      </w:pPr>
    </w:p>
    <w:p w14:paraId="55AED47C" w14:textId="77777777" w:rsidR="003C1451" w:rsidRPr="006E3546" w:rsidRDefault="006E3546">
      <w:pPr>
        <w:rPr>
          <w:rFonts w:ascii="Times New Roman" w:hAnsi="Times New Roman" w:cs="Times New Roman"/>
        </w:rPr>
      </w:pPr>
      <w:r w:rsidRPr="006E3546">
        <w:rPr>
          <w:rFonts w:ascii="Times New Roman" w:hAnsi="Times New Roman" w:cs="Times New Roman"/>
        </w:rPr>
        <w:t>Affiliations:</w:t>
      </w:r>
    </w:p>
    <w:p w14:paraId="2F1A8791" w14:textId="77777777" w:rsidR="003C1451" w:rsidRPr="006E3546" w:rsidRDefault="003C1451">
      <w:pPr>
        <w:rPr>
          <w:rFonts w:ascii="Times New Roman" w:hAnsi="Times New Roman" w:cs="Times New Roman"/>
        </w:rPr>
      </w:pPr>
    </w:p>
    <w:p w14:paraId="27CF9C72" w14:textId="77777777" w:rsidR="003C1451" w:rsidRPr="006E3546" w:rsidRDefault="006E3546">
      <w:pPr>
        <w:rPr>
          <w:rFonts w:ascii="Times New Roman" w:hAnsi="Times New Roman" w:cs="Times New Roman"/>
          <w:b/>
        </w:rPr>
      </w:pPr>
      <w:r w:rsidRPr="006E3546">
        <w:rPr>
          <w:rFonts w:ascii="Times New Roman" w:hAnsi="Times New Roman" w:cs="Times New Roman"/>
          <w:b/>
        </w:rPr>
        <w:t>Mason Fidino</w:t>
      </w:r>
    </w:p>
    <w:p w14:paraId="62B181ED"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Conservation and Science, Lincoln Park Zoo, Chicago, Illinois, 60614, USA</w:t>
      </w:r>
    </w:p>
    <w:p w14:paraId="4ED249FF" w14:textId="77777777" w:rsidR="003C1451" w:rsidRPr="006E3546" w:rsidRDefault="003C1451">
      <w:pPr>
        <w:rPr>
          <w:rFonts w:ascii="Times New Roman" w:hAnsi="Times New Roman" w:cs="Times New Roman"/>
        </w:rPr>
      </w:pPr>
    </w:p>
    <w:p w14:paraId="746DA0DD" w14:textId="77777777" w:rsidR="003C1451" w:rsidRPr="006E3546" w:rsidRDefault="006E3546">
      <w:pPr>
        <w:rPr>
          <w:rFonts w:ascii="Times New Roman" w:hAnsi="Times New Roman" w:cs="Times New Roman"/>
          <w:b/>
        </w:rPr>
      </w:pPr>
      <w:r w:rsidRPr="006E3546">
        <w:rPr>
          <w:rFonts w:ascii="Times New Roman" w:hAnsi="Times New Roman" w:cs="Times New Roman"/>
          <w:b/>
        </w:rPr>
        <w:t>Travis Gallo</w:t>
      </w:r>
    </w:p>
    <w:p w14:paraId="2CC12756"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Environmental Science and Policy, George Mason University, Fairfax, Virginia, 22030, USA</w:t>
      </w:r>
    </w:p>
    <w:p w14:paraId="090EDB32" w14:textId="77777777" w:rsidR="003C1451" w:rsidRPr="006E3546" w:rsidRDefault="003C1451">
      <w:pPr>
        <w:rPr>
          <w:rFonts w:ascii="Times New Roman" w:hAnsi="Times New Roman" w:cs="Times New Roman"/>
          <w:b/>
        </w:rPr>
      </w:pPr>
    </w:p>
    <w:p w14:paraId="19FBD58C" w14:textId="77777777" w:rsidR="003C1451" w:rsidRPr="006E3546" w:rsidRDefault="006E3546">
      <w:pPr>
        <w:rPr>
          <w:rFonts w:ascii="Times New Roman" w:hAnsi="Times New Roman" w:cs="Times New Roman"/>
          <w:b/>
        </w:rPr>
      </w:pPr>
      <w:proofErr w:type="spellStart"/>
      <w:r w:rsidRPr="006E3546">
        <w:rPr>
          <w:rFonts w:ascii="Times New Roman" w:hAnsi="Times New Roman" w:cs="Times New Roman"/>
          <w:b/>
        </w:rPr>
        <w:t>Cria</w:t>
      </w:r>
      <w:proofErr w:type="spellEnd"/>
      <w:r w:rsidRPr="006E3546">
        <w:rPr>
          <w:rFonts w:ascii="Times New Roman" w:hAnsi="Times New Roman" w:cs="Times New Roman"/>
          <w:b/>
        </w:rPr>
        <w:t xml:space="preserve"> Kay</w:t>
      </w:r>
    </w:p>
    <w:p w14:paraId="6D3C212A"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Conservation and Science, Lincoln Park Zoo, Chicago, Illinois, 60614, USA</w:t>
      </w:r>
    </w:p>
    <w:p w14:paraId="36D14923" w14:textId="77777777" w:rsidR="003C1451" w:rsidRPr="006E3546" w:rsidRDefault="003C1451">
      <w:pPr>
        <w:rPr>
          <w:rFonts w:ascii="Times New Roman" w:hAnsi="Times New Roman" w:cs="Times New Roman"/>
        </w:rPr>
      </w:pPr>
    </w:p>
    <w:p w14:paraId="15EF8761"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Adam A. </w:t>
      </w:r>
      <w:proofErr w:type="spellStart"/>
      <w:r w:rsidRPr="006E3546">
        <w:rPr>
          <w:rFonts w:ascii="Times New Roman" w:hAnsi="Times New Roman" w:cs="Times New Roman"/>
        </w:rPr>
        <w:t>Ahlers</w:t>
      </w:r>
      <w:proofErr w:type="spellEnd"/>
    </w:p>
    <w:p w14:paraId="2129488A"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Horticulture and Natural Resources, Kansas State University, Manhattan, Kansas, 66506, USA</w:t>
      </w:r>
    </w:p>
    <w:p w14:paraId="47D0A7BB" w14:textId="77777777" w:rsidR="003C1451" w:rsidRPr="006E3546" w:rsidRDefault="003C1451">
      <w:pPr>
        <w:rPr>
          <w:rFonts w:ascii="Times New Roman" w:hAnsi="Times New Roman" w:cs="Times New Roman"/>
        </w:rPr>
      </w:pPr>
    </w:p>
    <w:p w14:paraId="2ABF835B" w14:textId="77777777" w:rsidR="003C1451" w:rsidRPr="006E3546" w:rsidRDefault="006E3546">
      <w:pPr>
        <w:rPr>
          <w:rFonts w:ascii="Times New Roman" w:hAnsi="Times New Roman" w:cs="Times New Roman"/>
        </w:rPr>
      </w:pPr>
      <w:r w:rsidRPr="006E3546">
        <w:rPr>
          <w:rFonts w:ascii="Times New Roman" w:hAnsi="Times New Roman" w:cs="Times New Roman"/>
        </w:rPr>
        <w:t>Brandon MacDougall</w:t>
      </w:r>
      <w:r w:rsidRPr="006E3546">
        <w:rPr>
          <w:rFonts w:ascii="Times New Roman" w:hAnsi="Times New Roman" w:cs="Times New Roman"/>
        </w:rPr>
        <w:br/>
        <w:t>Department of Geographical and Sustainability Sciences, University of Iowa, Iowa City, Iowa, 52240, USA</w:t>
      </w:r>
    </w:p>
    <w:p w14:paraId="101F0C68" w14:textId="77777777" w:rsidR="003C1451" w:rsidRPr="006E3546" w:rsidRDefault="003C1451">
      <w:pPr>
        <w:rPr>
          <w:rFonts w:ascii="Times New Roman" w:hAnsi="Times New Roman" w:cs="Times New Roman"/>
        </w:rPr>
      </w:pPr>
    </w:p>
    <w:p w14:paraId="122BBD2A" w14:textId="77777777" w:rsidR="003C1451" w:rsidRPr="006E3546" w:rsidRDefault="006E3546">
      <w:pPr>
        <w:rPr>
          <w:rFonts w:ascii="Times New Roman" w:hAnsi="Times New Roman" w:cs="Times New Roman"/>
        </w:rPr>
      </w:pPr>
      <w:r w:rsidRPr="006E3546">
        <w:rPr>
          <w:rFonts w:ascii="Times New Roman" w:hAnsi="Times New Roman" w:cs="Times New Roman"/>
        </w:rPr>
        <w:t>Heather A. Sander</w:t>
      </w:r>
    </w:p>
    <w:p w14:paraId="33049D65"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Geographical and Sustainability Sciences, University of Iowa, Iowa City, Iowa 52240, USA</w:t>
      </w:r>
    </w:p>
    <w:p w14:paraId="5316FAD1" w14:textId="77777777" w:rsidR="003C1451" w:rsidRPr="006E3546" w:rsidRDefault="003C1451">
      <w:pPr>
        <w:rPr>
          <w:rFonts w:ascii="Times New Roman" w:hAnsi="Times New Roman" w:cs="Times New Roman"/>
        </w:rPr>
      </w:pPr>
    </w:p>
    <w:p w14:paraId="33A0F693" w14:textId="77777777" w:rsidR="003C1451" w:rsidRPr="006E3546" w:rsidRDefault="006E3546">
      <w:pPr>
        <w:rPr>
          <w:rFonts w:ascii="Times New Roman" w:hAnsi="Times New Roman" w:cs="Times New Roman"/>
        </w:rPr>
      </w:pPr>
      <w:r w:rsidRPr="006E3546">
        <w:rPr>
          <w:rFonts w:ascii="Times New Roman" w:hAnsi="Times New Roman" w:cs="Times New Roman"/>
        </w:rPr>
        <w:t>Jacque Williamson</w:t>
      </w:r>
    </w:p>
    <w:p w14:paraId="4120264A"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Education &amp; Conservation, Brandywine Zoo-Delaware Department of Natural Resources and Environmental Control, Wilmington, Delaware, 19802, USA</w:t>
      </w:r>
    </w:p>
    <w:p w14:paraId="0969CA44" w14:textId="77777777" w:rsidR="003C1451" w:rsidRPr="006E3546" w:rsidRDefault="003C1451">
      <w:pPr>
        <w:rPr>
          <w:rFonts w:ascii="Times New Roman" w:hAnsi="Times New Roman" w:cs="Times New Roman"/>
        </w:rPr>
      </w:pPr>
    </w:p>
    <w:p w14:paraId="3A813CF7" w14:textId="77777777" w:rsidR="003C1451" w:rsidRPr="006E3546" w:rsidRDefault="006E3546">
      <w:pPr>
        <w:rPr>
          <w:rFonts w:ascii="Times New Roman" w:hAnsi="Times New Roman" w:cs="Times New Roman"/>
        </w:rPr>
      </w:pPr>
      <w:r w:rsidRPr="006E3546">
        <w:rPr>
          <w:rFonts w:ascii="Times New Roman" w:hAnsi="Times New Roman" w:cs="Times New Roman"/>
        </w:rPr>
        <w:t>Travis J. Ryan</w:t>
      </w:r>
    </w:p>
    <w:p w14:paraId="0B0C944B"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Department of Biological Sciences and Center for Urban Ecology and Sustainability, Butler University, Indianapolis, Indiana 46208, USA </w:t>
      </w:r>
    </w:p>
    <w:p w14:paraId="7CA1BC70" w14:textId="77777777" w:rsidR="003C1451" w:rsidRPr="006E3546" w:rsidRDefault="003C1451">
      <w:pPr>
        <w:rPr>
          <w:rFonts w:ascii="Times New Roman" w:hAnsi="Times New Roman" w:cs="Times New Roman"/>
        </w:rPr>
      </w:pPr>
    </w:p>
    <w:p w14:paraId="63C7018E"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Julia L. </w:t>
      </w:r>
      <w:proofErr w:type="spellStart"/>
      <w:r w:rsidRPr="006E3546">
        <w:rPr>
          <w:rFonts w:ascii="Times New Roman" w:hAnsi="Times New Roman" w:cs="Times New Roman"/>
        </w:rPr>
        <w:t>Angstmann</w:t>
      </w:r>
      <w:proofErr w:type="spellEnd"/>
    </w:p>
    <w:p w14:paraId="6493A1F0" w14:textId="77777777" w:rsidR="003C1451" w:rsidRPr="006E3546" w:rsidRDefault="006E3546">
      <w:pPr>
        <w:rPr>
          <w:rFonts w:ascii="Times New Roman" w:hAnsi="Times New Roman" w:cs="Times New Roman"/>
        </w:rPr>
      </w:pPr>
      <w:r w:rsidRPr="006E3546">
        <w:rPr>
          <w:rFonts w:ascii="Times New Roman" w:hAnsi="Times New Roman" w:cs="Times New Roman"/>
        </w:rPr>
        <w:t>Center for Urban Ecology and Sustainability, Butler University, Indianapolis, Indiana, 46208, USA</w:t>
      </w:r>
    </w:p>
    <w:p w14:paraId="0EB86FF9" w14:textId="77777777" w:rsidR="003C1451" w:rsidRPr="006E3546" w:rsidRDefault="003C1451">
      <w:pPr>
        <w:rPr>
          <w:rFonts w:ascii="Times New Roman" w:hAnsi="Times New Roman" w:cs="Times New Roman"/>
        </w:rPr>
      </w:pPr>
    </w:p>
    <w:p w14:paraId="54AC59A1"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Carmen M. </w:t>
      </w:r>
      <w:proofErr w:type="spellStart"/>
      <w:r w:rsidRPr="006E3546">
        <w:rPr>
          <w:rFonts w:ascii="Times New Roman" w:hAnsi="Times New Roman" w:cs="Times New Roman"/>
        </w:rPr>
        <w:t>Salsbury</w:t>
      </w:r>
      <w:proofErr w:type="spellEnd"/>
    </w:p>
    <w:p w14:paraId="72F75BD6" w14:textId="77777777" w:rsidR="003C1451" w:rsidRPr="006E3546" w:rsidRDefault="006E3546">
      <w:pPr>
        <w:rPr>
          <w:rFonts w:ascii="Times New Roman" w:hAnsi="Times New Roman" w:cs="Times New Roman"/>
        </w:rPr>
      </w:pPr>
      <w:r w:rsidRPr="006E3546">
        <w:rPr>
          <w:rFonts w:ascii="Times New Roman" w:hAnsi="Times New Roman" w:cs="Times New Roman"/>
        </w:rPr>
        <w:lastRenderedPageBreak/>
        <w:t xml:space="preserve">Department of Biological Sciences and Center for Urban Ecology and Sustainability, Butler University, Indianapolis, </w:t>
      </w:r>
      <w:proofErr w:type="gramStart"/>
      <w:r w:rsidRPr="006E3546">
        <w:rPr>
          <w:rFonts w:ascii="Times New Roman" w:hAnsi="Times New Roman" w:cs="Times New Roman"/>
        </w:rPr>
        <w:t>Indiana  46208</w:t>
      </w:r>
      <w:proofErr w:type="gramEnd"/>
      <w:r w:rsidRPr="006E3546">
        <w:rPr>
          <w:rFonts w:ascii="Times New Roman" w:hAnsi="Times New Roman" w:cs="Times New Roman"/>
        </w:rPr>
        <w:t>, USA</w:t>
      </w:r>
    </w:p>
    <w:p w14:paraId="168B2598" w14:textId="77777777" w:rsidR="003C1451" w:rsidRPr="006E3546" w:rsidRDefault="003C1451">
      <w:pPr>
        <w:rPr>
          <w:rFonts w:ascii="Times New Roman" w:hAnsi="Times New Roman" w:cs="Times New Roman"/>
        </w:rPr>
      </w:pPr>
    </w:p>
    <w:p w14:paraId="732DEDA4" w14:textId="77777777" w:rsidR="003C1451" w:rsidRPr="006E3546" w:rsidRDefault="006E3546">
      <w:pPr>
        <w:rPr>
          <w:rFonts w:ascii="Times New Roman" w:hAnsi="Times New Roman" w:cs="Times New Roman"/>
        </w:rPr>
      </w:pPr>
      <w:r w:rsidRPr="006E3546">
        <w:rPr>
          <w:rFonts w:ascii="Times New Roman" w:hAnsi="Times New Roman" w:cs="Times New Roman"/>
        </w:rPr>
        <w:t>J. Amy Belaire</w:t>
      </w:r>
    </w:p>
    <w:p w14:paraId="440299F9" w14:textId="77777777" w:rsidR="003C1451" w:rsidRPr="006E3546" w:rsidRDefault="006E3546">
      <w:pPr>
        <w:rPr>
          <w:rFonts w:ascii="Times New Roman" w:hAnsi="Times New Roman" w:cs="Times New Roman"/>
        </w:rPr>
      </w:pPr>
      <w:r w:rsidRPr="006E3546">
        <w:rPr>
          <w:rFonts w:ascii="Times New Roman" w:hAnsi="Times New Roman" w:cs="Times New Roman"/>
        </w:rPr>
        <w:t>The Nature Conservancy, Austin, Texas 78701</w:t>
      </w:r>
    </w:p>
    <w:p w14:paraId="32D9C6CA" w14:textId="77777777" w:rsidR="003C1451" w:rsidRPr="006E3546" w:rsidRDefault="003C1451">
      <w:pPr>
        <w:rPr>
          <w:rFonts w:ascii="Times New Roman" w:hAnsi="Times New Roman" w:cs="Times New Roman"/>
        </w:rPr>
      </w:pPr>
    </w:p>
    <w:p w14:paraId="67AC0B59"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Amanda J. </w:t>
      </w:r>
      <w:proofErr w:type="spellStart"/>
      <w:r w:rsidRPr="006E3546">
        <w:rPr>
          <w:rFonts w:ascii="Times New Roman" w:hAnsi="Times New Roman" w:cs="Times New Roman"/>
        </w:rPr>
        <w:t>Zellmer</w:t>
      </w:r>
      <w:proofErr w:type="spellEnd"/>
    </w:p>
    <w:p w14:paraId="4E3C389D"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Biology, Occidental College, Los Angeles, California 90041, USA; Arroyos and Foothills Conservancy, Pasadena, California 91102</w:t>
      </w:r>
    </w:p>
    <w:p w14:paraId="7754AC5C" w14:textId="77777777" w:rsidR="003C1451" w:rsidRPr="006E3546" w:rsidRDefault="003C1451">
      <w:pPr>
        <w:rPr>
          <w:rFonts w:ascii="Times New Roman" w:hAnsi="Times New Roman" w:cs="Times New Roman"/>
        </w:rPr>
      </w:pPr>
    </w:p>
    <w:p w14:paraId="066530A6" w14:textId="77777777" w:rsidR="003C1451" w:rsidRPr="006E3546" w:rsidRDefault="006E3546">
      <w:pPr>
        <w:rPr>
          <w:rFonts w:ascii="Times New Roman" w:hAnsi="Times New Roman" w:cs="Times New Roman"/>
        </w:rPr>
      </w:pPr>
      <w:r w:rsidRPr="006E3546">
        <w:rPr>
          <w:rFonts w:ascii="Times New Roman" w:hAnsi="Times New Roman" w:cs="Times New Roman"/>
        </w:rPr>
        <w:t>David Drake</w:t>
      </w:r>
    </w:p>
    <w:p w14:paraId="73080115"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Forest and Wildlife Ecology, University of Wisconsin-Madison, Madison, Wisconsin, 53706, USA</w:t>
      </w:r>
    </w:p>
    <w:p w14:paraId="151E65FD" w14:textId="77777777" w:rsidR="003C1451" w:rsidRPr="006E3546" w:rsidRDefault="003C1451">
      <w:pPr>
        <w:rPr>
          <w:rFonts w:ascii="Times New Roman" w:hAnsi="Times New Roman" w:cs="Times New Roman"/>
        </w:rPr>
      </w:pPr>
    </w:p>
    <w:p w14:paraId="4A3B48FE"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Sheryl Hayes </w:t>
      </w:r>
      <w:proofErr w:type="spellStart"/>
      <w:r w:rsidRPr="006E3546">
        <w:rPr>
          <w:rFonts w:ascii="Times New Roman" w:hAnsi="Times New Roman" w:cs="Times New Roman"/>
        </w:rPr>
        <w:t>Hursh</w:t>
      </w:r>
      <w:proofErr w:type="spellEnd"/>
    </w:p>
    <w:p w14:paraId="5F6C06F2"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Nelson </w:t>
      </w:r>
      <w:proofErr w:type="gramStart"/>
      <w:r w:rsidRPr="006E3546">
        <w:rPr>
          <w:rFonts w:ascii="Times New Roman" w:hAnsi="Times New Roman" w:cs="Times New Roman"/>
        </w:rPr>
        <w:t>Institute,,</w:t>
      </w:r>
      <w:proofErr w:type="gramEnd"/>
      <w:r w:rsidRPr="006E3546">
        <w:rPr>
          <w:rFonts w:ascii="Times New Roman" w:hAnsi="Times New Roman" w:cs="Times New Roman"/>
        </w:rPr>
        <w:t xml:space="preserve"> University of Wisconsin-Madison, Madison, Wisconsin, 53706, USA</w:t>
      </w:r>
    </w:p>
    <w:p w14:paraId="4E53677A" w14:textId="77777777" w:rsidR="003C1451" w:rsidRPr="006E3546" w:rsidRDefault="003C1451">
      <w:pPr>
        <w:rPr>
          <w:rFonts w:ascii="Times New Roman" w:hAnsi="Times New Roman" w:cs="Times New Roman"/>
        </w:rPr>
      </w:pPr>
    </w:p>
    <w:p w14:paraId="70B58CEF"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Barbara L. </w:t>
      </w:r>
      <w:proofErr w:type="spellStart"/>
      <w:r w:rsidRPr="006E3546">
        <w:rPr>
          <w:rFonts w:ascii="Times New Roman" w:hAnsi="Times New Roman" w:cs="Times New Roman"/>
        </w:rPr>
        <w:t>Dugelby</w:t>
      </w:r>
      <w:proofErr w:type="spellEnd"/>
    </w:p>
    <w:p w14:paraId="7FEC8FF3" w14:textId="77777777" w:rsidR="003C1451" w:rsidRPr="006E3546" w:rsidRDefault="006E3546">
      <w:pPr>
        <w:rPr>
          <w:rFonts w:ascii="Times New Roman" w:hAnsi="Times New Roman" w:cs="Times New Roman"/>
        </w:rPr>
      </w:pPr>
      <w:r w:rsidRPr="006E3546">
        <w:rPr>
          <w:rFonts w:ascii="Times New Roman" w:hAnsi="Times New Roman" w:cs="Times New Roman"/>
        </w:rPr>
        <w:t>Wild Basin Creative Research Center, St. Edward’s University, Austin, Texas, 78704</w:t>
      </w:r>
    </w:p>
    <w:p w14:paraId="315B6978" w14:textId="77777777" w:rsidR="003C1451" w:rsidRPr="006E3546" w:rsidRDefault="003C1451">
      <w:pPr>
        <w:rPr>
          <w:rFonts w:ascii="Times New Roman" w:hAnsi="Times New Roman" w:cs="Times New Roman"/>
        </w:rPr>
      </w:pPr>
    </w:p>
    <w:p w14:paraId="1AE9F4BE"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Theodore </w:t>
      </w:r>
      <w:proofErr w:type="spellStart"/>
      <w:r w:rsidRPr="006E3546">
        <w:rPr>
          <w:rFonts w:ascii="Times New Roman" w:hAnsi="Times New Roman" w:cs="Times New Roman"/>
        </w:rPr>
        <w:t>Stankowich</w:t>
      </w:r>
      <w:proofErr w:type="spellEnd"/>
    </w:p>
    <w:p w14:paraId="1C5ECFD4"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Biological Sciences, California State University, Long Beach, CA 90840 USA</w:t>
      </w:r>
    </w:p>
    <w:p w14:paraId="7C57B155" w14:textId="77777777" w:rsidR="003C1451" w:rsidRPr="006E3546" w:rsidRDefault="003C1451">
      <w:pPr>
        <w:rPr>
          <w:rFonts w:ascii="Times New Roman" w:hAnsi="Times New Roman" w:cs="Times New Roman"/>
        </w:rPr>
      </w:pPr>
    </w:p>
    <w:p w14:paraId="4B3B085C" w14:textId="77777777" w:rsidR="003C1451" w:rsidRPr="006E3546" w:rsidRDefault="006E3546">
      <w:pPr>
        <w:rPr>
          <w:rFonts w:ascii="Times New Roman" w:hAnsi="Times New Roman" w:cs="Times New Roman"/>
        </w:rPr>
      </w:pPr>
      <w:r w:rsidRPr="006E3546">
        <w:rPr>
          <w:rFonts w:ascii="Times New Roman" w:hAnsi="Times New Roman" w:cs="Times New Roman"/>
        </w:rPr>
        <w:t>Christopher J. Schell</w:t>
      </w:r>
    </w:p>
    <w:p w14:paraId="32BC7C47" w14:textId="77777777" w:rsidR="003C1451" w:rsidRPr="006E3546" w:rsidRDefault="006E3546">
      <w:pPr>
        <w:rPr>
          <w:rFonts w:ascii="Times New Roman" w:hAnsi="Times New Roman" w:cs="Times New Roman"/>
        </w:rPr>
      </w:pPr>
      <w:r w:rsidRPr="006E3546">
        <w:rPr>
          <w:rFonts w:ascii="Times New Roman" w:hAnsi="Times New Roman" w:cs="Times New Roman"/>
        </w:rPr>
        <w:t>Interdisciplinary Arts and Sciences, University of Washington Tacoma, Tacoma, WA 98405 USA</w:t>
      </w:r>
    </w:p>
    <w:p w14:paraId="03F874E1" w14:textId="77777777" w:rsidR="003C1451" w:rsidRPr="006E3546" w:rsidRDefault="003C1451">
      <w:pPr>
        <w:rPr>
          <w:rFonts w:ascii="Times New Roman" w:hAnsi="Times New Roman" w:cs="Times New Roman"/>
        </w:rPr>
      </w:pPr>
    </w:p>
    <w:p w14:paraId="6DA8A158" w14:textId="77777777" w:rsidR="003C1451" w:rsidRPr="006E3546" w:rsidRDefault="006E3546">
      <w:pPr>
        <w:rPr>
          <w:rFonts w:ascii="Times New Roman" w:hAnsi="Times New Roman" w:cs="Times New Roman"/>
        </w:rPr>
      </w:pPr>
      <w:r w:rsidRPr="006E3546">
        <w:rPr>
          <w:rFonts w:ascii="Times New Roman" w:hAnsi="Times New Roman" w:cs="Times New Roman"/>
        </w:rPr>
        <w:t>Elizabeth W. Lehrer</w:t>
      </w:r>
    </w:p>
    <w:p w14:paraId="7942A35A"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Conservation and Science, Lincoln Park Zoo, Chicago, Illinois, 60614, USA</w:t>
      </w:r>
    </w:p>
    <w:p w14:paraId="0C81B39A" w14:textId="77777777" w:rsidR="003C1451" w:rsidRPr="006E3546" w:rsidRDefault="003C1451">
      <w:pPr>
        <w:rPr>
          <w:rFonts w:ascii="Times New Roman" w:hAnsi="Times New Roman" w:cs="Times New Roman"/>
        </w:rPr>
      </w:pPr>
    </w:p>
    <w:p w14:paraId="66D3D0D1"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Seth B. </w:t>
      </w:r>
      <w:proofErr w:type="spellStart"/>
      <w:r w:rsidRPr="006E3546">
        <w:rPr>
          <w:rFonts w:ascii="Times New Roman" w:hAnsi="Times New Roman" w:cs="Times New Roman"/>
        </w:rPr>
        <w:t>Magle</w:t>
      </w:r>
      <w:proofErr w:type="spellEnd"/>
    </w:p>
    <w:p w14:paraId="66FED2C4" w14:textId="77777777" w:rsidR="003C1451" w:rsidRPr="006E3546" w:rsidRDefault="006E3546">
      <w:pPr>
        <w:rPr>
          <w:rFonts w:ascii="Times New Roman" w:hAnsi="Times New Roman" w:cs="Times New Roman"/>
        </w:rPr>
      </w:pPr>
      <w:r w:rsidRPr="006E3546">
        <w:rPr>
          <w:rFonts w:ascii="Times New Roman" w:hAnsi="Times New Roman" w:cs="Times New Roman"/>
        </w:rPr>
        <w:t>Department of Conservation and Science, Lincoln Park Zoo, Chicago, Illinois, 60614, USA</w:t>
      </w:r>
    </w:p>
    <w:p w14:paraId="58E8982C" w14:textId="77777777" w:rsidR="003C1451" w:rsidRPr="006E3546" w:rsidRDefault="003C1451">
      <w:pPr>
        <w:rPr>
          <w:rFonts w:ascii="Times New Roman" w:hAnsi="Times New Roman" w:cs="Times New Roman"/>
        </w:rPr>
      </w:pPr>
    </w:p>
    <w:p w14:paraId="6E22AA32" w14:textId="77777777" w:rsidR="003C1451" w:rsidRPr="006E3546" w:rsidRDefault="006E3546">
      <w:pPr>
        <w:rPr>
          <w:rFonts w:ascii="Times New Roman" w:hAnsi="Times New Roman" w:cs="Times New Roman"/>
        </w:rPr>
      </w:pPr>
      <w:r w:rsidRPr="006E3546">
        <w:rPr>
          <w:rFonts w:ascii="Times New Roman" w:hAnsi="Times New Roman" w:cs="Times New Roman"/>
        </w:rPr>
        <w:t>Maureen H. Murray</w:t>
      </w:r>
      <w:r w:rsidRPr="006E3546">
        <w:rPr>
          <w:rFonts w:ascii="Times New Roman" w:hAnsi="Times New Roman" w:cs="Times New Roman"/>
        </w:rPr>
        <w:br/>
        <w:t>Department of Conservation and Science, Lincoln Park Zoo, Chicago, Illinois, 60614, USA</w:t>
      </w:r>
    </w:p>
    <w:p w14:paraId="42E834AD" w14:textId="77777777" w:rsidR="003C1451" w:rsidRPr="006E3546" w:rsidRDefault="003C1451">
      <w:pPr>
        <w:rPr>
          <w:rFonts w:ascii="Times New Roman" w:hAnsi="Times New Roman" w:cs="Times New Roman"/>
        </w:rPr>
      </w:pPr>
    </w:p>
    <w:p w14:paraId="6139BC11" w14:textId="77777777" w:rsidR="003C1451" w:rsidRPr="006E3546" w:rsidRDefault="006E3546">
      <w:pPr>
        <w:rPr>
          <w:rFonts w:ascii="Times New Roman" w:hAnsi="Times New Roman" w:cs="Times New Roman"/>
        </w:rPr>
      </w:pPr>
      <w:r w:rsidRPr="006E3546">
        <w:rPr>
          <w:rFonts w:ascii="Times New Roman" w:hAnsi="Times New Roman" w:cs="Times New Roman"/>
        </w:rPr>
        <w:t>Laurel M. Hartley</w:t>
      </w:r>
    </w:p>
    <w:p w14:paraId="7EF0D59A" w14:textId="77777777" w:rsidR="003C1451" w:rsidRPr="006E3546" w:rsidRDefault="006E3546">
      <w:pPr>
        <w:rPr>
          <w:rFonts w:ascii="Times New Roman" w:hAnsi="Times New Roman" w:cs="Times New Roman"/>
        </w:rPr>
      </w:pPr>
      <w:r w:rsidRPr="006E3546">
        <w:rPr>
          <w:rFonts w:ascii="Times New Roman" w:hAnsi="Times New Roman" w:cs="Times New Roman"/>
        </w:rPr>
        <w:t>University of Colorado Denver, Denver, Colorado</w:t>
      </w:r>
      <w:r w:rsidR="00FA346D">
        <w:rPr>
          <w:rFonts w:ascii="Times New Roman" w:hAnsi="Times New Roman" w:cs="Times New Roman"/>
        </w:rPr>
        <w:t>,</w:t>
      </w:r>
      <w:r w:rsidRPr="006E3546">
        <w:rPr>
          <w:rFonts w:ascii="Times New Roman" w:hAnsi="Times New Roman" w:cs="Times New Roman"/>
        </w:rPr>
        <w:t xml:space="preserve"> 80217</w:t>
      </w:r>
    </w:p>
    <w:p w14:paraId="783F77B1" w14:textId="77777777" w:rsidR="003C1451" w:rsidRPr="006E3546" w:rsidRDefault="003C1451">
      <w:pPr>
        <w:rPr>
          <w:rFonts w:ascii="Times New Roman" w:hAnsi="Times New Roman" w:cs="Times New Roman"/>
        </w:rPr>
      </w:pPr>
    </w:p>
    <w:p w14:paraId="35DFC028" w14:textId="77777777" w:rsidR="003C1451" w:rsidRPr="006E3546" w:rsidRDefault="006E3546">
      <w:pPr>
        <w:rPr>
          <w:rFonts w:ascii="Times New Roman" w:hAnsi="Times New Roman" w:cs="Times New Roman"/>
          <w:b/>
        </w:rPr>
      </w:pPr>
      <w:r w:rsidRPr="006E3546">
        <w:rPr>
          <w:rFonts w:ascii="Times New Roman" w:hAnsi="Times New Roman" w:cs="Times New Roman"/>
          <w:b/>
        </w:rPr>
        <w:t>YOUR NAME</w:t>
      </w:r>
    </w:p>
    <w:p w14:paraId="63DB85F0" w14:textId="77777777" w:rsidR="003C1451" w:rsidRPr="006E3546" w:rsidRDefault="006E3546">
      <w:pPr>
        <w:rPr>
          <w:rFonts w:ascii="Times New Roman" w:hAnsi="Times New Roman" w:cs="Times New Roman"/>
        </w:rPr>
      </w:pPr>
      <w:r w:rsidRPr="006E3546">
        <w:rPr>
          <w:rFonts w:ascii="Times New Roman" w:hAnsi="Times New Roman" w:cs="Times New Roman"/>
        </w:rPr>
        <w:t>Your Affiliation</w:t>
      </w:r>
    </w:p>
    <w:p w14:paraId="77AE25FF" w14:textId="77777777" w:rsidR="003C1451" w:rsidRPr="006E3546" w:rsidRDefault="003C1451">
      <w:pPr>
        <w:rPr>
          <w:rFonts w:ascii="Times New Roman" w:hAnsi="Times New Roman" w:cs="Times New Roman"/>
          <w:b/>
        </w:rPr>
      </w:pPr>
    </w:p>
    <w:p w14:paraId="6EF4915C" w14:textId="77777777" w:rsidR="003C1451" w:rsidRPr="006E3546" w:rsidRDefault="006E3546">
      <w:pPr>
        <w:rPr>
          <w:rFonts w:ascii="Times New Roman" w:hAnsi="Times New Roman" w:cs="Times New Roman"/>
          <w:b/>
        </w:rPr>
      </w:pPr>
      <w:r w:rsidRPr="006E3546">
        <w:rPr>
          <w:rFonts w:ascii="Times New Roman" w:hAnsi="Times New Roman" w:cs="Times New Roman"/>
          <w:b/>
        </w:rPr>
        <w:t>WORD COUNT WITHOUT METHODS (3743, MAX OF 4500)</w:t>
      </w:r>
    </w:p>
    <w:p w14:paraId="37795BA7" w14:textId="77777777" w:rsidR="003C1451" w:rsidRPr="006E3546" w:rsidRDefault="003C1451">
      <w:pPr>
        <w:rPr>
          <w:rFonts w:ascii="Times New Roman" w:hAnsi="Times New Roman" w:cs="Times New Roman"/>
          <w:b/>
        </w:rPr>
      </w:pPr>
    </w:p>
    <w:p w14:paraId="45BDD86E" w14:textId="77777777" w:rsidR="003C1451" w:rsidRPr="006E3546" w:rsidRDefault="006E3546">
      <w:pPr>
        <w:pStyle w:val="Heading1"/>
        <w:rPr>
          <w:rFonts w:ascii="Times New Roman" w:hAnsi="Times New Roman" w:cs="Times New Roman"/>
        </w:rPr>
      </w:pPr>
      <w:bookmarkStart w:id="0" w:name="_w42yav5u5z6" w:colFirst="0" w:colLast="0"/>
      <w:bookmarkEnd w:id="0"/>
      <w:r w:rsidRPr="006E3546">
        <w:rPr>
          <w:rFonts w:ascii="Times New Roman" w:hAnsi="Times New Roman" w:cs="Times New Roman"/>
        </w:rPr>
        <w:lastRenderedPageBreak/>
        <w:t>Abstract (121 words, max of 125)</w:t>
      </w:r>
    </w:p>
    <w:p w14:paraId="1F24C7BC" w14:textId="77777777" w:rsidR="003C1451" w:rsidRPr="006E3546" w:rsidRDefault="006E3546">
      <w:pPr>
        <w:spacing w:before="240" w:after="240" w:line="480" w:lineRule="auto"/>
        <w:rPr>
          <w:rFonts w:ascii="Times New Roman" w:hAnsi="Times New Roman" w:cs="Times New Roman"/>
        </w:rPr>
      </w:pPr>
      <w:r w:rsidRPr="006E3546">
        <w:rPr>
          <w:rFonts w:ascii="Times New Roman" w:hAnsi="Times New Roman" w:cs="Times New Roman"/>
        </w:rPr>
        <w:t xml:space="preserve">Predicting how wildlife respond to urbanization is challenging, due in part to the </w:t>
      </w:r>
      <w:proofErr w:type="gramStart"/>
      <w:r w:rsidRPr="006E3546">
        <w:rPr>
          <w:rFonts w:ascii="Times New Roman" w:hAnsi="Times New Roman" w:cs="Times New Roman"/>
        </w:rPr>
        <w:t>single-city</w:t>
      </w:r>
      <w:proofErr w:type="gramEnd"/>
      <w:r w:rsidRPr="006E3546">
        <w:rPr>
          <w:rFonts w:ascii="Times New Roman" w:hAnsi="Times New Roman" w:cs="Times New Roman"/>
        </w:rPr>
        <w:t xml:space="preserve"> focus of most urban ecological research.</w:t>
      </w:r>
      <w:r w:rsidR="00C17BC8">
        <w:rPr>
          <w:rFonts w:ascii="Times New Roman" w:hAnsi="Times New Roman" w:cs="Times New Roman"/>
        </w:rPr>
        <w:t xml:space="preserve"> Here, </w:t>
      </w:r>
      <w:r w:rsidRPr="006E3546">
        <w:rPr>
          <w:rFonts w:ascii="Times New Roman" w:hAnsi="Times New Roman" w:cs="Times New Roman"/>
        </w:rPr>
        <w:t xml:space="preserve">we delineate continent-scale patterns in urban species assemblages by leveraging data from a multi-city biodiversity </w:t>
      </w:r>
      <w:r w:rsidR="00C17BC8" w:rsidRPr="006E3546">
        <w:rPr>
          <w:rFonts w:ascii="Times New Roman" w:hAnsi="Times New Roman" w:cs="Times New Roman"/>
        </w:rPr>
        <w:t>survey and</w:t>
      </w:r>
      <w:r w:rsidRPr="006E3546">
        <w:rPr>
          <w:rFonts w:ascii="Times New Roman" w:hAnsi="Times New Roman" w:cs="Times New Roman"/>
        </w:rPr>
        <w:t xml:space="preserve"> quantify how differences in greenspace availability and average housing density among ten North American cities relate to the distribution of eight widespread North American mammals. The magnitude and direction of most species' responses to urbanization were associated with landscape-scale differences among cities. Further, species richness </w:t>
      </w:r>
      <w:r w:rsidR="00C17BC8">
        <w:rPr>
          <w:rFonts w:ascii="Times New Roman" w:hAnsi="Times New Roman" w:cs="Times New Roman"/>
        </w:rPr>
        <w:t xml:space="preserve">consistently </w:t>
      </w:r>
      <w:r w:rsidRPr="006E3546">
        <w:rPr>
          <w:rFonts w:ascii="Times New Roman" w:hAnsi="Times New Roman" w:cs="Times New Roman"/>
        </w:rPr>
        <w:t xml:space="preserve">declined with urbanization in more </w:t>
      </w:r>
      <w:r w:rsidR="00C17BC8" w:rsidRPr="006E3546">
        <w:rPr>
          <w:rFonts w:ascii="Times New Roman" w:hAnsi="Times New Roman" w:cs="Times New Roman"/>
        </w:rPr>
        <w:t>densely developed</w:t>
      </w:r>
      <w:r w:rsidRPr="006E3546">
        <w:rPr>
          <w:rFonts w:ascii="Times New Roman" w:hAnsi="Times New Roman" w:cs="Times New Roman"/>
        </w:rPr>
        <w:t xml:space="preserve"> cities. Given our results, it may therefore be possible to design cities to better support biodiversity and reduce the negative influence of urbanization on wildlife. </w:t>
      </w:r>
    </w:p>
    <w:p w14:paraId="610F2D9E" w14:textId="77777777" w:rsidR="003C1451" w:rsidRPr="006E3546" w:rsidRDefault="003C1451">
      <w:pPr>
        <w:spacing w:before="240" w:after="240" w:line="480" w:lineRule="auto"/>
        <w:rPr>
          <w:rFonts w:ascii="Times New Roman" w:hAnsi="Times New Roman" w:cs="Times New Roman"/>
        </w:rPr>
      </w:pPr>
    </w:p>
    <w:p w14:paraId="1E55FAB1" w14:textId="77777777" w:rsidR="003C1451" w:rsidRPr="006E3546" w:rsidRDefault="003C1451">
      <w:pPr>
        <w:spacing w:before="240" w:after="240" w:line="480" w:lineRule="auto"/>
        <w:rPr>
          <w:rFonts w:ascii="Times New Roman" w:hAnsi="Times New Roman" w:cs="Times New Roman"/>
        </w:rPr>
      </w:pPr>
    </w:p>
    <w:p w14:paraId="637F082E" w14:textId="77777777" w:rsidR="003C1451" w:rsidRPr="006E3546" w:rsidRDefault="003C1451">
      <w:pPr>
        <w:rPr>
          <w:rFonts w:ascii="Times New Roman" w:hAnsi="Times New Roman" w:cs="Times New Roman"/>
        </w:rPr>
      </w:pPr>
    </w:p>
    <w:p w14:paraId="1B69A92D" w14:textId="77777777" w:rsidR="003C1451" w:rsidRPr="006E3546" w:rsidRDefault="006E3546">
      <w:pPr>
        <w:pStyle w:val="Heading1"/>
        <w:rPr>
          <w:rFonts w:ascii="Times New Roman" w:hAnsi="Times New Roman" w:cs="Times New Roman"/>
        </w:rPr>
      </w:pPr>
      <w:bookmarkStart w:id="1" w:name="_mu24jd5vt425" w:colFirst="0" w:colLast="0"/>
      <w:bookmarkEnd w:id="1"/>
      <w:r w:rsidRPr="006E3546">
        <w:rPr>
          <w:rFonts w:ascii="Times New Roman" w:hAnsi="Times New Roman" w:cs="Times New Roman"/>
        </w:rPr>
        <w:t>Introduction</w:t>
      </w:r>
    </w:p>
    <w:p w14:paraId="3F8BDC5E" w14:textId="77777777" w:rsidR="003C1451" w:rsidRPr="006E3546" w:rsidRDefault="006E3546">
      <w:pPr>
        <w:spacing w:before="240" w:after="240" w:line="480" w:lineRule="auto"/>
        <w:ind w:firstLine="720"/>
        <w:rPr>
          <w:rFonts w:ascii="Times New Roman" w:hAnsi="Times New Roman" w:cs="Times New Roman"/>
        </w:rPr>
      </w:pPr>
      <w:r w:rsidRPr="006E3546">
        <w:rPr>
          <w:rFonts w:ascii="Times New Roman" w:hAnsi="Times New Roman" w:cs="Times New Roman"/>
        </w:rPr>
        <w:t>More people live in cities than in rural areas worldwide (</w:t>
      </w:r>
      <w:proofErr w:type="spellStart"/>
      <w:r w:rsidRPr="006E3546">
        <w:rPr>
          <w:rFonts w:ascii="Times New Roman" w:hAnsi="Times New Roman" w:cs="Times New Roman"/>
        </w:rPr>
        <w:t>Seto</w:t>
      </w:r>
      <w:proofErr w:type="spellEnd"/>
      <w:r w:rsidRPr="006E3546">
        <w:rPr>
          <w:rFonts w:ascii="Times New Roman" w:hAnsi="Times New Roman" w:cs="Times New Roman"/>
        </w:rPr>
        <w:t xml:space="preserve"> et al. 2012). To meet the demands of their human inhabitants, cities are expanding in area commensurate to roughly twice their population growth rate (Angel et al. 2011). This urban expansion drives global environmental change and threatens biodiversity (Grimm et al. 2008, </w:t>
      </w:r>
      <w:proofErr w:type="spellStart"/>
      <w:r w:rsidRPr="006E3546">
        <w:rPr>
          <w:rFonts w:ascii="Times New Roman" w:hAnsi="Times New Roman" w:cs="Times New Roman"/>
        </w:rPr>
        <w:t>Seto</w:t>
      </w:r>
      <w:proofErr w:type="spellEnd"/>
      <w:r w:rsidRPr="006E3546">
        <w:rPr>
          <w:rFonts w:ascii="Times New Roman" w:hAnsi="Times New Roman" w:cs="Times New Roman"/>
        </w:rPr>
        <w:t xml:space="preserve"> et al. 2012). And although some species can inhabit and possibly thrive in cities (Goddard et al. 2010), explorations into their urban ecology were historically rare and have only increased in recent decades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2012, </w:t>
      </w:r>
      <w:proofErr w:type="spellStart"/>
      <w:r w:rsidRPr="006E3546">
        <w:rPr>
          <w:rFonts w:ascii="Times New Roman" w:hAnsi="Times New Roman" w:cs="Times New Roman"/>
        </w:rPr>
        <w:t>McPhearson</w:t>
      </w:r>
      <w:proofErr w:type="spellEnd"/>
      <w:r w:rsidRPr="006E3546">
        <w:rPr>
          <w:rFonts w:ascii="Times New Roman" w:hAnsi="Times New Roman" w:cs="Times New Roman"/>
        </w:rPr>
        <w:t xml:space="preserve"> et al. 2016, Fidino and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2017). Despite these increased levels of urban ecological research there is still much to understand about how urbanization influences Earth’s ecology. </w:t>
      </w:r>
    </w:p>
    <w:p w14:paraId="7391E4C0" w14:textId="77777777" w:rsidR="003C1451" w:rsidRPr="006E3546" w:rsidRDefault="006E3546">
      <w:pPr>
        <w:spacing w:before="240" w:after="240" w:line="480" w:lineRule="auto"/>
        <w:ind w:firstLine="720"/>
        <w:rPr>
          <w:rFonts w:ascii="Times New Roman" w:hAnsi="Times New Roman" w:cs="Times New Roman"/>
        </w:rPr>
      </w:pPr>
      <w:r w:rsidRPr="006E3546">
        <w:rPr>
          <w:rFonts w:ascii="Times New Roman" w:hAnsi="Times New Roman" w:cs="Times New Roman"/>
        </w:rPr>
        <w:lastRenderedPageBreak/>
        <w:t>Most urban ecological studies focus on a single city, which limits our understanding of urban areas as ecosystems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2019). Single-city research can identify ecological responses to local patterns of urban development, but these responses cannot be extrapolated to other cities that differ in age, size, climate, or human population density, among other variables (</w:t>
      </w:r>
      <w:proofErr w:type="spellStart"/>
      <w:r w:rsidRPr="006E3546">
        <w:rPr>
          <w:rFonts w:ascii="Times New Roman" w:hAnsi="Times New Roman" w:cs="Times New Roman"/>
        </w:rPr>
        <w:t>Ramalho</w:t>
      </w:r>
      <w:proofErr w:type="spellEnd"/>
      <w:r w:rsidRPr="006E3546">
        <w:rPr>
          <w:rFonts w:ascii="Times New Roman" w:hAnsi="Times New Roman" w:cs="Times New Roman"/>
        </w:rPr>
        <w:t xml:space="preserve"> and Hobbs 2012, Aronson et al. 2016,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2019). Current multi-city assessments, for example, show that differences in bird and plant richness among cities are correlated with among-city differences in land-cover and age (Aronson et al. 2014). Likewise, the location of water bodies or railways within a city can facilitate or hinder movement between wildlife populations and therefore influence where in a city that species may persist (</w:t>
      </w:r>
      <w:proofErr w:type="spellStart"/>
      <w:r w:rsidRPr="006E3546">
        <w:rPr>
          <w:rFonts w:ascii="Times New Roman" w:hAnsi="Times New Roman" w:cs="Times New Roman"/>
        </w:rPr>
        <w:t>Beninde</w:t>
      </w:r>
      <w:proofErr w:type="spellEnd"/>
      <w:r w:rsidRPr="006E3546">
        <w:rPr>
          <w:rFonts w:ascii="Times New Roman" w:hAnsi="Times New Roman" w:cs="Times New Roman"/>
        </w:rPr>
        <w:t xml:space="preserve"> et al. 2018). As a result, a single species may respond to urbanization in different ways among cities. Multi-city comparative approaches are therefore necessary to understand whether species’ responses to urbanization are generalizable across cities, or if they vary due to landscape-scale differences among cities (Aronson et al. 2014; </w:t>
      </w:r>
      <w:proofErr w:type="spellStart"/>
      <w:r w:rsidRPr="006E3546">
        <w:rPr>
          <w:rFonts w:ascii="Times New Roman" w:hAnsi="Times New Roman" w:cs="Times New Roman"/>
        </w:rPr>
        <w:t>Beninde</w:t>
      </w:r>
      <w:proofErr w:type="spellEnd"/>
      <w:r w:rsidRPr="006E3546">
        <w:rPr>
          <w:rFonts w:ascii="Times New Roman" w:hAnsi="Times New Roman" w:cs="Times New Roman"/>
        </w:rPr>
        <w:t xml:space="preserve"> et al. 2018;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2019). Such assessments, however, remain challenging because few coordinated efforts monitor biodiversity in multiple cities.</w:t>
      </w:r>
    </w:p>
    <w:p w14:paraId="3F019B74" w14:textId="7E112D4D" w:rsidR="003C1451" w:rsidRPr="006E3546" w:rsidRDefault="006E3546">
      <w:pPr>
        <w:spacing w:before="240" w:after="240" w:line="480" w:lineRule="auto"/>
        <w:ind w:firstLine="720"/>
        <w:rPr>
          <w:rFonts w:ascii="Times New Roman" w:hAnsi="Times New Roman" w:cs="Times New Roman"/>
        </w:rPr>
      </w:pPr>
      <w:r w:rsidRPr="006E3546">
        <w:rPr>
          <w:rFonts w:ascii="Times New Roman" w:hAnsi="Times New Roman" w:cs="Times New Roman"/>
        </w:rPr>
        <w:t>Here we show how landscape-scale differences among cities influence the within-city distribution of urban-adapted mammals by leveraging data collected by the Urban Wildlife Information Network (UWIN; www.urbanwildlifeinfo.org) – a systematic multi-city biodiversity monitoring survey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2019). Our goals were to determine if the distribution and richness of mammal species within cities change</w:t>
      </w:r>
      <w:r w:rsidR="00527C86">
        <w:rPr>
          <w:rFonts w:ascii="Times New Roman" w:hAnsi="Times New Roman" w:cs="Times New Roman"/>
        </w:rPr>
        <w:t>d</w:t>
      </w:r>
      <w:r w:rsidRPr="006E3546">
        <w:rPr>
          <w:rFonts w:ascii="Times New Roman" w:hAnsi="Times New Roman" w:cs="Times New Roman"/>
        </w:rPr>
        <w:t xml:space="preserve"> as a function of among-city differences in 1) greenspace availability and 2) average housing density. These two landscape-scale metrics are respectively associated with the average habitat potential in a city and its intensity of urbanization, which may collectively indicate the overall quality of a city as habitat for a species (Aronson et al. 2016;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2019). We predicted that the expected proportion of habitat patches a species occupies within a city (i.e., the relative occupancy of a species) would increase in cities with more greenspace but decrease in cities with higher average housing density. Likewise, we predicted that within cities, species would exhibit a stronger negative response to urbanization (i.e., be less likely to occur closer to an urban core) in cities with higher average housing </w:t>
      </w:r>
      <w:r w:rsidRPr="006E3546">
        <w:rPr>
          <w:rFonts w:ascii="Times New Roman" w:hAnsi="Times New Roman" w:cs="Times New Roman"/>
        </w:rPr>
        <w:lastRenderedPageBreak/>
        <w:t>density or less greenspace. We advance previous multi-city biodiversity assessments by</w:t>
      </w:r>
      <w:r w:rsidR="00527C86">
        <w:rPr>
          <w:rFonts w:ascii="Times New Roman" w:hAnsi="Times New Roman" w:cs="Times New Roman"/>
        </w:rPr>
        <w:t xml:space="preserve"> </w:t>
      </w:r>
      <w:r w:rsidRPr="006E3546">
        <w:rPr>
          <w:rFonts w:ascii="Times New Roman" w:hAnsi="Times New Roman" w:cs="Times New Roman"/>
        </w:rPr>
        <w:t xml:space="preserve">quantifying whether the magnitude and direction of a species’ response to urbanization changes due to landscape-scale differences among cities. This unique approach allows us to begin to identify the degree to which results from a single city can generalize to other cities or if species’ responses to urbanization are unique to individual cities. </w:t>
      </w:r>
    </w:p>
    <w:p w14:paraId="3BB574CD" w14:textId="77777777" w:rsidR="003C1451" w:rsidRPr="006E3546" w:rsidRDefault="006E3546">
      <w:pPr>
        <w:pStyle w:val="Heading1"/>
        <w:spacing w:before="240" w:after="240"/>
        <w:rPr>
          <w:rFonts w:ascii="Times New Roman" w:hAnsi="Times New Roman" w:cs="Times New Roman"/>
        </w:rPr>
      </w:pPr>
      <w:bookmarkStart w:id="2" w:name="_wl9hxzk3c4mv" w:colFirst="0" w:colLast="0"/>
      <w:bookmarkEnd w:id="2"/>
      <w:r w:rsidRPr="006E3546">
        <w:rPr>
          <w:rFonts w:ascii="Times New Roman" w:hAnsi="Times New Roman" w:cs="Times New Roman"/>
        </w:rPr>
        <w:t>Methods</w:t>
      </w:r>
    </w:p>
    <w:p w14:paraId="3B4EB723" w14:textId="77777777" w:rsidR="003C1451" w:rsidRPr="006E3546" w:rsidRDefault="006E3546">
      <w:pPr>
        <w:pStyle w:val="Heading2"/>
        <w:rPr>
          <w:rFonts w:ascii="Times New Roman" w:hAnsi="Times New Roman" w:cs="Times New Roman"/>
        </w:rPr>
      </w:pPr>
      <w:bookmarkStart w:id="3" w:name="_7t8ox49sjhof" w:colFirst="0" w:colLast="0"/>
      <w:bookmarkEnd w:id="3"/>
      <w:r w:rsidRPr="006E3546">
        <w:rPr>
          <w:rFonts w:ascii="Times New Roman" w:hAnsi="Times New Roman" w:cs="Times New Roman"/>
        </w:rPr>
        <w:t>Cities</w:t>
      </w:r>
    </w:p>
    <w:p w14:paraId="55D48B50"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Ten UWIN cities provided data for this study: Austin, Texas; Chicago, Illinois; Denver, Colorado; Fort Collins, Colorado; Iowa City, Iowa; Indianapolis, Indiana; Manhattan, Kansas; Madison, Wisconsin; Orange County, California; and Wilmington, Delaware. The cities are spread across the entire contiguous United States and range from about 43</w:t>
      </w:r>
      <w:r w:rsidRPr="006E3546">
        <w:rPr>
          <w:rFonts w:ascii="Times New Roman" w:hAnsi="Times New Roman" w:cs="Times New Roman"/>
          <w:color w:val="222222"/>
          <w:highlight w:val="white"/>
        </w:rPr>
        <w:t>° N (Madison, Wisconsin) to</w:t>
      </w:r>
      <w:r w:rsidRPr="006E3546">
        <w:rPr>
          <w:rFonts w:ascii="Times New Roman" w:hAnsi="Times New Roman" w:cs="Times New Roman"/>
        </w:rPr>
        <w:t xml:space="preserve"> 30</w:t>
      </w:r>
      <w:r w:rsidRPr="006E3546">
        <w:rPr>
          <w:rFonts w:ascii="Times New Roman" w:hAnsi="Times New Roman" w:cs="Times New Roman"/>
          <w:color w:val="222222"/>
          <w:highlight w:val="white"/>
        </w:rPr>
        <w:t xml:space="preserve">° N (Austin, Texas) and 118° W (Orange County, California) to 75° W (Wilmington, Delaware; </w:t>
      </w:r>
      <w:r w:rsidRPr="006E3546">
        <w:rPr>
          <w:rFonts w:ascii="Times New Roman" w:hAnsi="Times New Roman" w:cs="Times New Roman"/>
        </w:rPr>
        <w:t>see supplemental material A for a map of city locations</w:t>
      </w:r>
      <w:r w:rsidRPr="006E3546">
        <w:rPr>
          <w:rFonts w:ascii="Times New Roman" w:hAnsi="Times New Roman" w:cs="Times New Roman"/>
          <w:color w:val="222222"/>
          <w:highlight w:val="white"/>
        </w:rPr>
        <w:t>).</w:t>
      </w:r>
    </w:p>
    <w:p w14:paraId="55F14E7C" w14:textId="77777777" w:rsidR="003C1451" w:rsidRPr="006E3546" w:rsidRDefault="006E3546">
      <w:pPr>
        <w:pStyle w:val="Heading2"/>
        <w:rPr>
          <w:rFonts w:ascii="Times New Roman" w:hAnsi="Times New Roman" w:cs="Times New Roman"/>
        </w:rPr>
      </w:pPr>
      <w:bookmarkStart w:id="4" w:name="_galvwmn5teqv" w:colFirst="0" w:colLast="0"/>
      <w:bookmarkEnd w:id="4"/>
      <w:r w:rsidRPr="006E3546">
        <w:rPr>
          <w:rFonts w:ascii="Times New Roman" w:hAnsi="Times New Roman" w:cs="Times New Roman"/>
        </w:rPr>
        <w:t>Sites</w:t>
      </w:r>
    </w:p>
    <w:p w14:paraId="255CBD65"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 xml:space="preserve">All cities followed a standard protocol to select sampling locations along a gradient of urbanization (for additional details see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2019). Sampling locations (hereafter ‘sites’) include an array of potential wildlife habitat such as parks, cemeteries, golf courses, natural areas, and backyards. Transects originated in an urban core of each city and extended outwards through suburban, exurban, and/or rural areas across gradients of impervious land cover and housing density. The average number of sites per city was 51 (min = 23, max = 104). All sites were separated by at least 1 km. This distance was selected because it exceeds the home range extent of most city dwelling mammals surveyed in this study, save for the coyote (</w:t>
      </w:r>
      <w:proofErr w:type="spellStart"/>
      <w:r w:rsidRPr="006E3546">
        <w:rPr>
          <w:rFonts w:ascii="Times New Roman" w:hAnsi="Times New Roman" w:cs="Times New Roman"/>
          <w:i/>
        </w:rPr>
        <w:t>Canis</w:t>
      </w:r>
      <w:proofErr w:type="spellEnd"/>
      <w:r w:rsidRPr="006E3546">
        <w:rPr>
          <w:rFonts w:ascii="Times New Roman" w:hAnsi="Times New Roman" w:cs="Times New Roman"/>
          <w:i/>
        </w:rPr>
        <w:t xml:space="preserve"> </w:t>
      </w:r>
      <w:proofErr w:type="spellStart"/>
      <w:r w:rsidRPr="006E3546">
        <w:rPr>
          <w:rFonts w:ascii="Times New Roman" w:hAnsi="Times New Roman" w:cs="Times New Roman"/>
          <w:i/>
        </w:rPr>
        <w:t>latrans</w:t>
      </w:r>
      <w:proofErr w:type="spellEnd"/>
      <w:r w:rsidRPr="006E3546">
        <w:rPr>
          <w:rFonts w:ascii="Times New Roman" w:hAnsi="Times New Roman" w:cs="Times New Roman"/>
        </w:rPr>
        <w:t>) and red fox (</w:t>
      </w:r>
      <w:r w:rsidRPr="006E3546">
        <w:rPr>
          <w:rFonts w:ascii="Times New Roman" w:hAnsi="Times New Roman" w:cs="Times New Roman"/>
          <w:i/>
        </w:rPr>
        <w:t xml:space="preserve">Vulpes </w:t>
      </w:r>
      <w:proofErr w:type="spellStart"/>
      <w:r w:rsidRPr="006E3546">
        <w:rPr>
          <w:rFonts w:ascii="Times New Roman" w:hAnsi="Times New Roman" w:cs="Times New Roman"/>
          <w:i/>
        </w:rPr>
        <w:t>vulpes</w:t>
      </w:r>
      <w:proofErr w:type="spellEnd"/>
      <w:r w:rsidRPr="006E3546">
        <w:rPr>
          <w:rFonts w:ascii="Times New Roman" w:hAnsi="Times New Roman" w:cs="Times New Roman"/>
        </w:rPr>
        <w:t xml:space="preserve">, </w:t>
      </w:r>
      <w:proofErr w:type="spellStart"/>
      <w:r w:rsidRPr="006E3546">
        <w:rPr>
          <w:rFonts w:ascii="Times New Roman" w:hAnsi="Times New Roman" w:cs="Times New Roman"/>
        </w:rPr>
        <w:t>Gehrt</w:t>
      </w:r>
      <w:proofErr w:type="spellEnd"/>
      <w:r w:rsidRPr="006E3546">
        <w:rPr>
          <w:rFonts w:ascii="Times New Roman" w:hAnsi="Times New Roman" w:cs="Times New Roman"/>
        </w:rPr>
        <w:t xml:space="preserve"> et al. 2010).</w:t>
      </w:r>
    </w:p>
    <w:p w14:paraId="71DA9711" w14:textId="77777777" w:rsidR="003C1451" w:rsidRPr="006E3546" w:rsidRDefault="006E3546">
      <w:pPr>
        <w:pStyle w:val="Heading2"/>
        <w:spacing w:line="480" w:lineRule="auto"/>
        <w:rPr>
          <w:rFonts w:ascii="Times New Roman" w:hAnsi="Times New Roman" w:cs="Times New Roman"/>
        </w:rPr>
      </w:pPr>
      <w:bookmarkStart w:id="5" w:name="_s7dt2voylz3h" w:colFirst="0" w:colLast="0"/>
      <w:bookmarkEnd w:id="5"/>
      <w:r w:rsidRPr="006E3546">
        <w:rPr>
          <w:rFonts w:ascii="Times New Roman" w:hAnsi="Times New Roman" w:cs="Times New Roman"/>
        </w:rPr>
        <w:lastRenderedPageBreak/>
        <w:t>Biological sampling</w:t>
      </w:r>
    </w:p>
    <w:p w14:paraId="69E25D09"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The focus of UWIN to date has been on passive monitoring of medium to large-sized mammals with motion-triggered trail cameras (hereafter ‘camera traps’). One camera trap was placed at each site for at least 28 consecutive days in January, April, July, and October to capture seasonality in wildlife distributions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2019). Camera traps were strapped to a tree, fence post, or other object and angled downward so that the camera’s field of view captured another tree or fence post 2.5 – 6 m away. To potentially increase species detectability, a synthetic fatty acid scent tablet (USDA Wildlife Services, Pocatello, Idaho) was placed in a mesh bag and attached roughly 30 cm from the ground to the object, towards which the camera trap was angled. </w:t>
      </w:r>
    </w:p>
    <w:p w14:paraId="2C1817D5" w14:textId="77777777" w:rsidR="003C1451" w:rsidRPr="006E3546" w:rsidRDefault="006E3546">
      <w:pPr>
        <w:spacing w:line="480" w:lineRule="auto"/>
        <w:ind w:firstLine="720"/>
        <w:rPr>
          <w:rFonts w:ascii="Times New Roman" w:hAnsi="Times New Roman" w:cs="Times New Roman"/>
        </w:rPr>
      </w:pPr>
      <w:r w:rsidRPr="006E3546">
        <w:rPr>
          <w:rFonts w:ascii="Times New Roman" w:hAnsi="Times New Roman" w:cs="Times New Roman"/>
        </w:rPr>
        <w:t>Photo data were uploaded and processed using a custom Microsoft Access database built for camera trapping research (Ivan and Newkirk 2016). A custom R package, ‘</w:t>
      </w:r>
      <w:proofErr w:type="spellStart"/>
      <w:r w:rsidRPr="006E3546">
        <w:rPr>
          <w:rFonts w:ascii="Times New Roman" w:hAnsi="Times New Roman" w:cs="Times New Roman"/>
        </w:rPr>
        <w:t>uwinr</w:t>
      </w:r>
      <w:proofErr w:type="spellEnd"/>
      <w:r w:rsidRPr="006E3546">
        <w:rPr>
          <w:rFonts w:ascii="Times New Roman" w:hAnsi="Times New Roman" w:cs="Times New Roman"/>
        </w:rPr>
        <w:t>’, was used to check each city’s respective database for errors and to prepare data for analysis (Fidino 2017). We generated daily detection histories with these data for each site, species, and sampling season. A detection history took the value of 1 if a species was detected at a site on a given day, the value 0 if a species was not detected on that day, and the value NA if the camera malfunctioned (e.g., batteries ran out) or the camera was not deployed on a given day. For example, the detection history {0, 0, 1, NA} indicates that a species was not detected on the first two days, detected on the third, and then either the camera malfunctioned or was removed on the fourth day. Detection histories were generated with a two-week buffer around each sampling period to account for minor differences in deployment timings between cities.</w:t>
      </w:r>
    </w:p>
    <w:p w14:paraId="33571FFF" w14:textId="77777777" w:rsidR="003C1451" w:rsidRPr="006E3546" w:rsidRDefault="006E3546">
      <w:pPr>
        <w:pStyle w:val="Heading2"/>
        <w:spacing w:line="480" w:lineRule="auto"/>
        <w:rPr>
          <w:rFonts w:ascii="Times New Roman" w:hAnsi="Times New Roman" w:cs="Times New Roman"/>
        </w:rPr>
      </w:pPr>
      <w:bookmarkStart w:id="6" w:name="_4twu9qw5fq0l" w:colFirst="0" w:colLast="0"/>
      <w:bookmarkEnd w:id="6"/>
      <w:r w:rsidRPr="006E3546">
        <w:rPr>
          <w:rFonts w:ascii="Times New Roman" w:hAnsi="Times New Roman" w:cs="Times New Roman"/>
        </w:rPr>
        <w:t>Data</w:t>
      </w:r>
    </w:p>
    <w:p w14:paraId="30733668"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Most data for this analysis were collected during July 2017 (see supplemental material A). However, two cities contributed data from July 2016 and six cities contributed data from July 2018 (Table X)</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50"/>
        <w:gridCol w:w="1530"/>
        <w:gridCol w:w="1635"/>
        <w:gridCol w:w="1845"/>
      </w:tblGrid>
      <w:tr w:rsidR="003C1451" w:rsidRPr="006E3546" w14:paraId="0C4FAC17" w14:textId="77777777">
        <w:trPr>
          <w:trHeight w:val="420"/>
        </w:trPr>
        <w:tc>
          <w:tcPr>
            <w:tcW w:w="9360" w:type="dxa"/>
            <w:gridSpan w:val="4"/>
            <w:tcBorders>
              <w:top w:val="nil"/>
              <w:left w:val="nil"/>
              <w:bottom w:val="single" w:sz="4" w:space="0" w:color="000000"/>
              <w:right w:val="nil"/>
            </w:tcBorders>
            <w:shd w:val="clear" w:color="auto" w:fill="auto"/>
            <w:tcMar>
              <w:top w:w="100" w:type="dxa"/>
              <w:left w:w="100" w:type="dxa"/>
              <w:bottom w:w="100" w:type="dxa"/>
              <w:right w:w="100" w:type="dxa"/>
            </w:tcMar>
          </w:tcPr>
          <w:p w14:paraId="4EFAF32C" w14:textId="77777777" w:rsidR="003C1451" w:rsidRPr="006E3546" w:rsidRDefault="006E3546">
            <w:pPr>
              <w:widowControl w:val="0"/>
              <w:pBdr>
                <w:top w:val="nil"/>
                <w:left w:val="nil"/>
                <w:bottom w:val="nil"/>
                <w:right w:val="nil"/>
                <w:between w:val="nil"/>
              </w:pBdr>
              <w:spacing w:line="240" w:lineRule="auto"/>
              <w:rPr>
                <w:rFonts w:ascii="Times New Roman" w:hAnsi="Times New Roman" w:cs="Times New Roman"/>
              </w:rPr>
            </w:pPr>
            <w:r w:rsidRPr="006E3546">
              <w:rPr>
                <w:rFonts w:ascii="Times New Roman" w:hAnsi="Times New Roman" w:cs="Times New Roman"/>
              </w:rPr>
              <w:t>Table X. The number of functional sites with classified data per year and city. A dash indicates data were not available.</w:t>
            </w:r>
          </w:p>
        </w:tc>
      </w:tr>
      <w:tr w:rsidR="003C1451" w:rsidRPr="006E3546" w14:paraId="655C6D40" w14:textId="77777777">
        <w:trPr>
          <w:trHeight w:val="420"/>
        </w:trPr>
        <w:tc>
          <w:tcPr>
            <w:tcW w:w="4350" w:type="dxa"/>
            <w:tcBorders>
              <w:top w:val="single" w:sz="4" w:space="0" w:color="000000"/>
              <w:left w:val="nil"/>
              <w:bottom w:val="nil"/>
              <w:right w:val="nil"/>
            </w:tcBorders>
            <w:shd w:val="clear" w:color="auto" w:fill="auto"/>
            <w:tcMar>
              <w:top w:w="100" w:type="dxa"/>
              <w:left w:w="100" w:type="dxa"/>
              <w:bottom w:w="100" w:type="dxa"/>
              <w:right w:w="100" w:type="dxa"/>
            </w:tcMar>
          </w:tcPr>
          <w:p w14:paraId="67899E4F" w14:textId="77777777" w:rsidR="003C1451" w:rsidRPr="006E3546" w:rsidRDefault="003C1451">
            <w:pPr>
              <w:widowControl w:val="0"/>
              <w:pBdr>
                <w:top w:val="nil"/>
                <w:left w:val="nil"/>
                <w:bottom w:val="nil"/>
                <w:right w:val="nil"/>
                <w:between w:val="nil"/>
              </w:pBdr>
              <w:spacing w:before="240" w:after="240" w:line="83" w:lineRule="auto"/>
              <w:rPr>
                <w:rFonts w:ascii="Times New Roman" w:hAnsi="Times New Roman" w:cs="Times New Roman"/>
              </w:rPr>
            </w:pPr>
          </w:p>
        </w:tc>
        <w:tc>
          <w:tcPr>
            <w:tcW w:w="5010" w:type="dxa"/>
            <w:gridSpan w:val="3"/>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258B2022" w14:textId="77777777" w:rsidR="003C1451" w:rsidRPr="006E3546" w:rsidRDefault="006E3546">
            <w:pPr>
              <w:widowControl w:val="0"/>
              <w:pBdr>
                <w:top w:val="nil"/>
                <w:left w:val="nil"/>
                <w:bottom w:val="nil"/>
                <w:right w:val="nil"/>
                <w:between w:val="nil"/>
              </w:pBdr>
              <w:spacing w:before="240" w:after="240" w:line="83" w:lineRule="auto"/>
              <w:jc w:val="center"/>
              <w:rPr>
                <w:rFonts w:ascii="Times New Roman" w:hAnsi="Times New Roman" w:cs="Times New Roman"/>
              </w:rPr>
            </w:pPr>
            <w:r w:rsidRPr="006E3546">
              <w:rPr>
                <w:rFonts w:ascii="Times New Roman" w:hAnsi="Times New Roman" w:cs="Times New Roman"/>
              </w:rPr>
              <w:t xml:space="preserve">Number of sites sampled </w:t>
            </w:r>
          </w:p>
        </w:tc>
      </w:tr>
      <w:tr w:rsidR="003C1451" w:rsidRPr="006E3546" w14:paraId="10CD4F5E" w14:textId="77777777">
        <w:tc>
          <w:tcPr>
            <w:tcW w:w="4350" w:type="dxa"/>
            <w:tcBorders>
              <w:top w:val="nil"/>
              <w:left w:val="nil"/>
              <w:bottom w:val="single" w:sz="4" w:space="0" w:color="000000"/>
              <w:right w:val="nil"/>
            </w:tcBorders>
            <w:shd w:val="clear" w:color="auto" w:fill="auto"/>
            <w:tcMar>
              <w:top w:w="100" w:type="dxa"/>
              <w:left w:w="100" w:type="dxa"/>
              <w:bottom w:w="100" w:type="dxa"/>
              <w:right w:w="100" w:type="dxa"/>
            </w:tcMar>
          </w:tcPr>
          <w:p w14:paraId="25D8133B" w14:textId="77777777" w:rsidR="003C1451" w:rsidRPr="006E3546" w:rsidRDefault="006E3546">
            <w:pPr>
              <w:widowControl w:val="0"/>
              <w:pBdr>
                <w:top w:val="nil"/>
                <w:left w:val="nil"/>
                <w:bottom w:val="nil"/>
                <w:right w:val="nil"/>
                <w:between w:val="nil"/>
              </w:pBdr>
              <w:spacing w:before="240" w:after="240" w:line="83" w:lineRule="auto"/>
              <w:rPr>
                <w:rFonts w:ascii="Times New Roman" w:hAnsi="Times New Roman" w:cs="Times New Roman"/>
              </w:rPr>
            </w:pPr>
            <w:r w:rsidRPr="006E3546">
              <w:rPr>
                <w:rFonts w:ascii="Times New Roman" w:hAnsi="Times New Roman" w:cs="Times New Roman"/>
              </w:rPr>
              <w:t>City</w:t>
            </w:r>
          </w:p>
        </w:tc>
        <w:tc>
          <w:tcPr>
            <w:tcW w:w="1530"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6D66963F"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2016</w:t>
            </w:r>
          </w:p>
        </w:tc>
        <w:tc>
          <w:tcPr>
            <w:tcW w:w="163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139EEA99"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2017</w:t>
            </w:r>
          </w:p>
        </w:tc>
        <w:tc>
          <w:tcPr>
            <w:tcW w:w="1845" w:type="dxa"/>
            <w:tcBorders>
              <w:top w:val="single" w:sz="4" w:space="0" w:color="000000"/>
              <w:left w:val="nil"/>
              <w:bottom w:val="single" w:sz="4" w:space="0" w:color="000000"/>
              <w:right w:val="nil"/>
            </w:tcBorders>
            <w:shd w:val="clear" w:color="auto" w:fill="auto"/>
            <w:tcMar>
              <w:top w:w="100" w:type="dxa"/>
              <w:left w:w="100" w:type="dxa"/>
              <w:bottom w:w="100" w:type="dxa"/>
              <w:right w:w="100" w:type="dxa"/>
            </w:tcMar>
          </w:tcPr>
          <w:p w14:paraId="529A9EDC"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2018</w:t>
            </w:r>
          </w:p>
        </w:tc>
      </w:tr>
      <w:tr w:rsidR="003C1451" w:rsidRPr="006E3546" w14:paraId="1FAA1C10" w14:textId="77777777">
        <w:tc>
          <w:tcPr>
            <w:tcW w:w="4350" w:type="dxa"/>
            <w:tcBorders>
              <w:top w:val="single" w:sz="4" w:space="0" w:color="000000"/>
              <w:left w:val="nil"/>
              <w:bottom w:val="nil"/>
              <w:right w:val="nil"/>
            </w:tcBorders>
            <w:tcMar>
              <w:top w:w="100" w:type="dxa"/>
              <w:left w:w="100" w:type="dxa"/>
              <w:bottom w:w="100" w:type="dxa"/>
              <w:right w:w="100" w:type="dxa"/>
            </w:tcMar>
          </w:tcPr>
          <w:p w14:paraId="2F6A7CC6"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Austin, Texas</w:t>
            </w:r>
          </w:p>
        </w:tc>
        <w:tc>
          <w:tcPr>
            <w:tcW w:w="1530" w:type="dxa"/>
            <w:tcBorders>
              <w:top w:val="single" w:sz="4" w:space="0" w:color="000000"/>
              <w:left w:val="nil"/>
              <w:bottom w:val="nil"/>
              <w:right w:val="nil"/>
            </w:tcBorders>
            <w:shd w:val="clear" w:color="auto" w:fill="auto"/>
            <w:tcMar>
              <w:top w:w="100" w:type="dxa"/>
              <w:left w:w="100" w:type="dxa"/>
              <w:bottom w:w="100" w:type="dxa"/>
              <w:right w:w="100" w:type="dxa"/>
            </w:tcMar>
          </w:tcPr>
          <w:p w14:paraId="2341978A"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635" w:type="dxa"/>
            <w:tcBorders>
              <w:top w:val="single" w:sz="4" w:space="0" w:color="000000"/>
              <w:left w:val="nil"/>
              <w:bottom w:val="nil"/>
              <w:right w:val="nil"/>
            </w:tcBorders>
            <w:tcMar>
              <w:top w:w="100" w:type="dxa"/>
              <w:left w:w="100" w:type="dxa"/>
              <w:bottom w:w="100" w:type="dxa"/>
              <w:right w:w="100" w:type="dxa"/>
            </w:tcMar>
          </w:tcPr>
          <w:p w14:paraId="265F5A48"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25</w:t>
            </w:r>
          </w:p>
        </w:tc>
        <w:tc>
          <w:tcPr>
            <w:tcW w:w="1845" w:type="dxa"/>
            <w:tcBorders>
              <w:top w:val="single" w:sz="4" w:space="0" w:color="000000"/>
              <w:left w:val="nil"/>
              <w:bottom w:val="nil"/>
              <w:right w:val="nil"/>
            </w:tcBorders>
            <w:tcMar>
              <w:top w:w="100" w:type="dxa"/>
              <w:left w:w="100" w:type="dxa"/>
              <w:bottom w:w="100" w:type="dxa"/>
              <w:right w:w="100" w:type="dxa"/>
            </w:tcMar>
          </w:tcPr>
          <w:p w14:paraId="33174B22"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w:t>
            </w:r>
          </w:p>
        </w:tc>
      </w:tr>
      <w:tr w:rsidR="003C1451" w:rsidRPr="006E3546" w14:paraId="49B3C7C0" w14:textId="77777777">
        <w:tc>
          <w:tcPr>
            <w:tcW w:w="4350" w:type="dxa"/>
            <w:tcBorders>
              <w:top w:val="nil"/>
              <w:left w:val="nil"/>
              <w:bottom w:val="nil"/>
              <w:right w:val="nil"/>
            </w:tcBorders>
            <w:tcMar>
              <w:top w:w="100" w:type="dxa"/>
              <w:left w:w="100" w:type="dxa"/>
              <w:bottom w:w="100" w:type="dxa"/>
              <w:right w:w="100" w:type="dxa"/>
            </w:tcMar>
          </w:tcPr>
          <w:p w14:paraId="5C035AF1"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Chicago, Illinois</w:t>
            </w:r>
          </w:p>
        </w:tc>
        <w:tc>
          <w:tcPr>
            <w:tcW w:w="1530" w:type="dxa"/>
            <w:tcBorders>
              <w:top w:val="nil"/>
              <w:left w:val="nil"/>
              <w:bottom w:val="nil"/>
              <w:right w:val="nil"/>
            </w:tcBorders>
            <w:shd w:val="clear" w:color="auto" w:fill="auto"/>
            <w:tcMar>
              <w:top w:w="100" w:type="dxa"/>
              <w:left w:w="100" w:type="dxa"/>
              <w:bottom w:w="100" w:type="dxa"/>
              <w:right w:w="100" w:type="dxa"/>
            </w:tcMar>
          </w:tcPr>
          <w:p w14:paraId="07C4B42F"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97</w:t>
            </w:r>
          </w:p>
        </w:tc>
        <w:tc>
          <w:tcPr>
            <w:tcW w:w="1635" w:type="dxa"/>
            <w:tcBorders>
              <w:top w:val="nil"/>
              <w:left w:val="nil"/>
              <w:bottom w:val="nil"/>
              <w:right w:val="nil"/>
            </w:tcBorders>
            <w:tcMar>
              <w:top w:w="100" w:type="dxa"/>
              <w:left w:w="100" w:type="dxa"/>
              <w:bottom w:w="100" w:type="dxa"/>
              <w:right w:w="100" w:type="dxa"/>
            </w:tcMar>
          </w:tcPr>
          <w:p w14:paraId="20412061"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104</w:t>
            </w:r>
          </w:p>
        </w:tc>
        <w:tc>
          <w:tcPr>
            <w:tcW w:w="1845" w:type="dxa"/>
            <w:tcBorders>
              <w:top w:val="nil"/>
              <w:left w:val="nil"/>
              <w:bottom w:val="nil"/>
              <w:right w:val="nil"/>
            </w:tcBorders>
            <w:tcMar>
              <w:top w:w="100" w:type="dxa"/>
              <w:left w:w="100" w:type="dxa"/>
              <w:bottom w:w="100" w:type="dxa"/>
              <w:right w:w="100" w:type="dxa"/>
            </w:tcMar>
          </w:tcPr>
          <w:p w14:paraId="7D83F0A4"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100</w:t>
            </w:r>
          </w:p>
        </w:tc>
      </w:tr>
      <w:tr w:rsidR="003C1451" w:rsidRPr="006E3546" w14:paraId="73AAEF33" w14:textId="77777777">
        <w:tc>
          <w:tcPr>
            <w:tcW w:w="4350" w:type="dxa"/>
            <w:tcBorders>
              <w:top w:val="nil"/>
              <w:left w:val="nil"/>
              <w:bottom w:val="nil"/>
              <w:right w:val="nil"/>
            </w:tcBorders>
            <w:tcMar>
              <w:top w:w="100" w:type="dxa"/>
              <w:left w:w="100" w:type="dxa"/>
              <w:bottom w:w="100" w:type="dxa"/>
              <w:right w:w="100" w:type="dxa"/>
            </w:tcMar>
          </w:tcPr>
          <w:p w14:paraId="1102FA7A"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Denver, Colorado</w:t>
            </w:r>
          </w:p>
        </w:tc>
        <w:tc>
          <w:tcPr>
            <w:tcW w:w="1530" w:type="dxa"/>
            <w:tcBorders>
              <w:top w:val="nil"/>
              <w:left w:val="nil"/>
              <w:bottom w:val="nil"/>
              <w:right w:val="nil"/>
            </w:tcBorders>
            <w:shd w:val="clear" w:color="auto" w:fill="auto"/>
            <w:tcMar>
              <w:top w:w="100" w:type="dxa"/>
              <w:left w:w="100" w:type="dxa"/>
              <w:bottom w:w="100" w:type="dxa"/>
              <w:right w:w="100" w:type="dxa"/>
            </w:tcMar>
          </w:tcPr>
          <w:p w14:paraId="3A4FD91C"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635" w:type="dxa"/>
            <w:tcBorders>
              <w:top w:val="nil"/>
              <w:left w:val="nil"/>
              <w:bottom w:val="nil"/>
              <w:right w:val="nil"/>
            </w:tcBorders>
            <w:tcMar>
              <w:top w:w="100" w:type="dxa"/>
              <w:left w:w="100" w:type="dxa"/>
              <w:bottom w:w="100" w:type="dxa"/>
              <w:right w:w="100" w:type="dxa"/>
            </w:tcMar>
          </w:tcPr>
          <w:p w14:paraId="2448E941"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40</w:t>
            </w:r>
          </w:p>
        </w:tc>
        <w:tc>
          <w:tcPr>
            <w:tcW w:w="1845" w:type="dxa"/>
            <w:tcBorders>
              <w:top w:val="nil"/>
              <w:left w:val="nil"/>
              <w:bottom w:val="nil"/>
              <w:right w:val="nil"/>
            </w:tcBorders>
            <w:tcMar>
              <w:top w:w="100" w:type="dxa"/>
              <w:left w:w="100" w:type="dxa"/>
              <w:bottom w:w="100" w:type="dxa"/>
              <w:right w:w="100" w:type="dxa"/>
            </w:tcMar>
          </w:tcPr>
          <w:p w14:paraId="1C29338A"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w:t>
            </w:r>
          </w:p>
        </w:tc>
      </w:tr>
      <w:tr w:rsidR="003C1451" w:rsidRPr="006E3546" w14:paraId="0375E77E" w14:textId="77777777">
        <w:tc>
          <w:tcPr>
            <w:tcW w:w="4350" w:type="dxa"/>
            <w:tcBorders>
              <w:top w:val="nil"/>
              <w:left w:val="nil"/>
              <w:bottom w:val="nil"/>
              <w:right w:val="nil"/>
            </w:tcBorders>
            <w:tcMar>
              <w:top w:w="100" w:type="dxa"/>
              <w:left w:w="100" w:type="dxa"/>
              <w:bottom w:w="100" w:type="dxa"/>
              <w:right w:w="100" w:type="dxa"/>
            </w:tcMar>
          </w:tcPr>
          <w:p w14:paraId="7FA76EF6"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Fort Collins, Colorado</w:t>
            </w:r>
          </w:p>
        </w:tc>
        <w:tc>
          <w:tcPr>
            <w:tcW w:w="1530" w:type="dxa"/>
            <w:tcBorders>
              <w:top w:val="nil"/>
              <w:left w:val="nil"/>
              <w:bottom w:val="nil"/>
              <w:right w:val="nil"/>
            </w:tcBorders>
            <w:shd w:val="clear" w:color="auto" w:fill="auto"/>
            <w:tcMar>
              <w:top w:w="100" w:type="dxa"/>
              <w:left w:w="100" w:type="dxa"/>
              <w:bottom w:w="100" w:type="dxa"/>
              <w:right w:w="100" w:type="dxa"/>
            </w:tcMar>
          </w:tcPr>
          <w:p w14:paraId="5558C1E3"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635" w:type="dxa"/>
            <w:tcBorders>
              <w:top w:val="nil"/>
              <w:left w:val="nil"/>
              <w:bottom w:val="nil"/>
              <w:right w:val="nil"/>
            </w:tcBorders>
            <w:tcMar>
              <w:top w:w="100" w:type="dxa"/>
              <w:left w:w="100" w:type="dxa"/>
              <w:bottom w:w="100" w:type="dxa"/>
              <w:right w:w="100" w:type="dxa"/>
            </w:tcMar>
          </w:tcPr>
          <w:p w14:paraId="4912F84E"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31</w:t>
            </w:r>
          </w:p>
        </w:tc>
        <w:tc>
          <w:tcPr>
            <w:tcW w:w="1845" w:type="dxa"/>
            <w:tcBorders>
              <w:top w:val="nil"/>
              <w:left w:val="nil"/>
              <w:bottom w:val="nil"/>
              <w:right w:val="nil"/>
            </w:tcBorders>
            <w:tcMar>
              <w:top w:w="100" w:type="dxa"/>
              <w:left w:w="100" w:type="dxa"/>
              <w:bottom w:w="100" w:type="dxa"/>
              <w:right w:w="100" w:type="dxa"/>
            </w:tcMar>
          </w:tcPr>
          <w:p w14:paraId="77CCB62D"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w:t>
            </w:r>
          </w:p>
        </w:tc>
      </w:tr>
      <w:tr w:rsidR="003C1451" w:rsidRPr="006E3546" w14:paraId="2539AF40" w14:textId="77777777">
        <w:tc>
          <w:tcPr>
            <w:tcW w:w="4350" w:type="dxa"/>
            <w:tcBorders>
              <w:top w:val="nil"/>
              <w:left w:val="nil"/>
              <w:bottom w:val="nil"/>
              <w:right w:val="nil"/>
            </w:tcBorders>
            <w:tcMar>
              <w:top w:w="100" w:type="dxa"/>
              <w:left w:w="100" w:type="dxa"/>
              <w:bottom w:w="100" w:type="dxa"/>
              <w:right w:w="100" w:type="dxa"/>
            </w:tcMar>
          </w:tcPr>
          <w:p w14:paraId="5D3E8C16"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Iowa City, Iowa</w:t>
            </w:r>
          </w:p>
        </w:tc>
        <w:tc>
          <w:tcPr>
            <w:tcW w:w="1530" w:type="dxa"/>
            <w:tcBorders>
              <w:top w:val="nil"/>
              <w:left w:val="nil"/>
              <w:bottom w:val="nil"/>
              <w:right w:val="nil"/>
            </w:tcBorders>
            <w:shd w:val="clear" w:color="auto" w:fill="auto"/>
            <w:tcMar>
              <w:top w:w="100" w:type="dxa"/>
              <w:left w:w="100" w:type="dxa"/>
              <w:bottom w:w="100" w:type="dxa"/>
              <w:right w:w="100" w:type="dxa"/>
            </w:tcMar>
          </w:tcPr>
          <w:p w14:paraId="4391147D"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635" w:type="dxa"/>
            <w:tcBorders>
              <w:top w:val="nil"/>
              <w:left w:val="nil"/>
              <w:bottom w:val="nil"/>
              <w:right w:val="nil"/>
            </w:tcBorders>
            <w:tcMar>
              <w:top w:w="100" w:type="dxa"/>
              <w:left w:w="100" w:type="dxa"/>
              <w:bottom w:w="100" w:type="dxa"/>
              <w:right w:w="100" w:type="dxa"/>
            </w:tcMar>
          </w:tcPr>
          <w:p w14:paraId="2FCBD9DA"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37</w:t>
            </w:r>
          </w:p>
        </w:tc>
        <w:tc>
          <w:tcPr>
            <w:tcW w:w="1845" w:type="dxa"/>
            <w:tcBorders>
              <w:top w:val="nil"/>
              <w:left w:val="nil"/>
              <w:bottom w:val="nil"/>
              <w:right w:val="nil"/>
            </w:tcBorders>
            <w:tcMar>
              <w:top w:w="100" w:type="dxa"/>
              <w:left w:w="100" w:type="dxa"/>
              <w:bottom w:w="100" w:type="dxa"/>
              <w:right w:w="100" w:type="dxa"/>
            </w:tcMar>
          </w:tcPr>
          <w:p w14:paraId="3A713CE3"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39</w:t>
            </w:r>
          </w:p>
        </w:tc>
      </w:tr>
      <w:tr w:rsidR="003C1451" w:rsidRPr="006E3546" w14:paraId="6631271D" w14:textId="77777777">
        <w:tc>
          <w:tcPr>
            <w:tcW w:w="4350" w:type="dxa"/>
            <w:tcBorders>
              <w:top w:val="nil"/>
              <w:left w:val="nil"/>
              <w:bottom w:val="nil"/>
              <w:right w:val="nil"/>
            </w:tcBorders>
            <w:tcMar>
              <w:top w:w="100" w:type="dxa"/>
              <w:left w:w="100" w:type="dxa"/>
              <w:bottom w:w="100" w:type="dxa"/>
              <w:right w:w="100" w:type="dxa"/>
            </w:tcMar>
          </w:tcPr>
          <w:p w14:paraId="3104FB79"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Indianapolis, Indiana</w:t>
            </w:r>
          </w:p>
        </w:tc>
        <w:tc>
          <w:tcPr>
            <w:tcW w:w="1530" w:type="dxa"/>
            <w:tcBorders>
              <w:top w:val="nil"/>
              <w:left w:val="nil"/>
              <w:bottom w:val="nil"/>
              <w:right w:val="nil"/>
            </w:tcBorders>
            <w:shd w:val="clear" w:color="auto" w:fill="auto"/>
            <w:tcMar>
              <w:top w:w="100" w:type="dxa"/>
              <w:left w:w="100" w:type="dxa"/>
              <w:bottom w:w="100" w:type="dxa"/>
              <w:right w:w="100" w:type="dxa"/>
            </w:tcMar>
          </w:tcPr>
          <w:p w14:paraId="273026E7"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635" w:type="dxa"/>
            <w:tcBorders>
              <w:top w:val="nil"/>
              <w:left w:val="nil"/>
              <w:bottom w:val="nil"/>
              <w:right w:val="nil"/>
            </w:tcBorders>
            <w:tcMar>
              <w:top w:w="100" w:type="dxa"/>
              <w:left w:w="100" w:type="dxa"/>
              <w:bottom w:w="100" w:type="dxa"/>
              <w:right w:w="100" w:type="dxa"/>
            </w:tcMar>
          </w:tcPr>
          <w:p w14:paraId="7D512C81"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45</w:t>
            </w:r>
          </w:p>
        </w:tc>
        <w:tc>
          <w:tcPr>
            <w:tcW w:w="1845" w:type="dxa"/>
            <w:tcBorders>
              <w:top w:val="nil"/>
              <w:left w:val="nil"/>
              <w:bottom w:val="nil"/>
              <w:right w:val="nil"/>
            </w:tcBorders>
            <w:tcMar>
              <w:top w:w="100" w:type="dxa"/>
              <w:left w:w="100" w:type="dxa"/>
              <w:bottom w:w="100" w:type="dxa"/>
              <w:right w:w="100" w:type="dxa"/>
            </w:tcMar>
          </w:tcPr>
          <w:p w14:paraId="2E2540BC"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43</w:t>
            </w:r>
          </w:p>
        </w:tc>
      </w:tr>
      <w:tr w:rsidR="003C1451" w:rsidRPr="006E3546" w14:paraId="21E56438" w14:textId="77777777">
        <w:tc>
          <w:tcPr>
            <w:tcW w:w="4350" w:type="dxa"/>
            <w:tcBorders>
              <w:top w:val="nil"/>
              <w:left w:val="nil"/>
              <w:bottom w:val="nil"/>
              <w:right w:val="nil"/>
            </w:tcBorders>
            <w:tcMar>
              <w:top w:w="100" w:type="dxa"/>
              <w:left w:w="100" w:type="dxa"/>
              <w:bottom w:w="100" w:type="dxa"/>
              <w:right w:w="100" w:type="dxa"/>
            </w:tcMar>
          </w:tcPr>
          <w:p w14:paraId="06B673EE"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Orange County, California</w:t>
            </w:r>
          </w:p>
        </w:tc>
        <w:tc>
          <w:tcPr>
            <w:tcW w:w="1530" w:type="dxa"/>
            <w:tcBorders>
              <w:top w:val="nil"/>
              <w:left w:val="nil"/>
              <w:bottom w:val="nil"/>
              <w:right w:val="nil"/>
            </w:tcBorders>
            <w:shd w:val="clear" w:color="auto" w:fill="auto"/>
            <w:tcMar>
              <w:top w:w="100" w:type="dxa"/>
              <w:left w:w="100" w:type="dxa"/>
              <w:bottom w:w="100" w:type="dxa"/>
              <w:right w:w="100" w:type="dxa"/>
            </w:tcMar>
          </w:tcPr>
          <w:p w14:paraId="208A369F"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635" w:type="dxa"/>
            <w:tcBorders>
              <w:top w:val="nil"/>
              <w:left w:val="nil"/>
              <w:bottom w:val="nil"/>
              <w:right w:val="nil"/>
            </w:tcBorders>
            <w:tcMar>
              <w:top w:w="100" w:type="dxa"/>
              <w:left w:w="100" w:type="dxa"/>
              <w:bottom w:w="100" w:type="dxa"/>
              <w:right w:w="100" w:type="dxa"/>
            </w:tcMar>
          </w:tcPr>
          <w:p w14:paraId="715E3E56"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845" w:type="dxa"/>
            <w:tcBorders>
              <w:top w:val="nil"/>
              <w:left w:val="nil"/>
              <w:bottom w:val="nil"/>
              <w:right w:val="nil"/>
            </w:tcBorders>
            <w:tcMar>
              <w:top w:w="100" w:type="dxa"/>
              <w:left w:w="100" w:type="dxa"/>
              <w:bottom w:w="100" w:type="dxa"/>
              <w:right w:w="100" w:type="dxa"/>
            </w:tcMar>
          </w:tcPr>
          <w:p w14:paraId="478A5B82"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24</w:t>
            </w:r>
          </w:p>
        </w:tc>
      </w:tr>
      <w:tr w:rsidR="003C1451" w:rsidRPr="006E3546" w14:paraId="07D70474" w14:textId="77777777">
        <w:tc>
          <w:tcPr>
            <w:tcW w:w="4350" w:type="dxa"/>
            <w:tcBorders>
              <w:top w:val="nil"/>
              <w:left w:val="nil"/>
              <w:bottom w:val="nil"/>
              <w:right w:val="nil"/>
            </w:tcBorders>
            <w:tcMar>
              <w:top w:w="100" w:type="dxa"/>
              <w:left w:w="100" w:type="dxa"/>
              <w:bottom w:w="100" w:type="dxa"/>
              <w:right w:w="100" w:type="dxa"/>
            </w:tcMar>
          </w:tcPr>
          <w:p w14:paraId="78427196"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Manhattan, Kansas</w:t>
            </w:r>
          </w:p>
        </w:tc>
        <w:tc>
          <w:tcPr>
            <w:tcW w:w="1530" w:type="dxa"/>
            <w:tcBorders>
              <w:top w:val="nil"/>
              <w:left w:val="nil"/>
              <w:bottom w:val="nil"/>
              <w:right w:val="nil"/>
            </w:tcBorders>
            <w:shd w:val="clear" w:color="auto" w:fill="auto"/>
            <w:tcMar>
              <w:top w:w="100" w:type="dxa"/>
              <w:left w:w="100" w:type="dxa"/>
              <w:bottom w:w="100" w:type="dxa"/>
              <w:right w:w="100" w:type="dxa"/>
            </w:tcMar>
          </w:tcPr>
          <w:p w14:paraId="280C7F01"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74</w:t>
            </w:r>
          </w:p>
        </w:tc>
        <w:tc>
          <w:tcPr>
            <w:tcW w:w="1635" w:type="dxa"/>
            <w:tcBorders>
              <w:top w:val="nil"/>
              <w:left w:val="nil"/>
              <w:bottom w:val="nil"/>
              <w:right w:val="nil"/>
            </w:tcBorders>
            <w:tcMar>
              <w:top w:w="100" w:type="dxa"/>
              <w:left w:w="100" w:type="dxa"/>
              <w:bottom w:w="100" w:type="dxa"/>
              <w:right w:w="100" w:type="dxa"/>
            </w:tcMar>
          </w:tcPr>
          <w:p w14:paraId="0271186B"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74</w:t>
            </w:r>
          </w:p>
        </w:tc>
        <w:tc>
          <w:tcPr>
            <w:tcW w:w="1845" w:type="dxa"/>
            <w:tcBorders>
              <w:top w:val="nil"/>
              <w:left w:val="nil"/>
              <w:bottom w:val="nil"/>
              <w:right w:val="nil"/>
            </w:tcBorders>
            <w:tcMar>
              <w:top w:w="100" w:type="dxa"/>
              <w:left w:w="100" w:type="dxa"/>
              <w:bottom w:w="100" w:type="dxa"/>
              <w:right w:w="100" w:type="dxa"/>
            </w:tcMar>
          </w:tcPr>
          <w:p w14:paraId="47C2662F"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w:t>
            </w:r>
          </w:p>
        </w:tc>
      </w:tr>
      <w:tr w:rsidR="003C1451" w:rsidRPr="006E3546" w14:paraId="1F261E07" w14:textId="77777777">
        <w:tc>
          <w:tcPr>
            <w:tcW w:w="4350" w:type="dxa"/>
            <w:tcBorders>
              <w:top w:val="nil"/>
              <w:left w:val="nil"/>
              <w:bottom w:val="nil"/>
              <w:right w:val="nil"/>
            </w:tcBorders>
            <w:tcMar>
              <w:top w:w="100" w:type="dxa"/>
              <w:left w:w="100" w:type="dxa"/>
              <w:bottom w:w="100" w:type="dxa"/>
              <w:right w:w="100" w:type="dxa"/>
            </w:tcMar>
          </w:tcPr>
          <w:p w14:paraId="5ED2856B"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Madison, Wisconsin</w:t>
            </w:r>
          </w:p>
        </w:tc>
        <w:tc>
          <w:tcPr>
            <w:tcW w:w="1530" w:type="dxa"/>
            <w:tcBorders>
              <w:top w:val="nil"/>
              <w:left w:val="nil"/>
              <w:bottom w:val="nil"/>
              <w:right w:val="nil"/>
            </w:tcBorders>
            <w:shd w:val="clear" w:color="auto" w:fill="auto"/>
            <w:tcMar>
              <w:top w:w="100" w:type="dxa"/>
              <w:left w:w="100" w:type="dxa"/>
              <w:bottom w:w="100" w:type="dxa"/>
              <w:right w:w="100" w:type="dxa"/>
            </w:tcMar>
          </w:tcPr>
          <w:p w14:paraId="4D554B50"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635" w:type="dxa"/>
            <w:tcBorders>
              <w:top w:val="nil"/>
              <w:left w:val="nil"/>
              <w:bottom w:val="nil"/>
              <w:right w:val="nil"/>
            </w:tcBorders>
            <w:tcMar>
              <w:top w:w="100" w:type="dxa"/>
              <w:left w:w="100" w:type="dxa"/>
              <w:bottom w:w="100" w:type="dxa"/>
              <w:right w:w="100" w:type="dxa"/>
            </w:tcMar>
          </w:tcPr>
          <w:p w14:paraId="5C37160D"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23</w:t>
            </w:r>
          </w:p>
        </w:tc>
        <w:tc>
          <w:tcPr>
            <w:tcW w:w="1845" w:type="dxa"/>
            <w:tcBorders>
              <w:top w:val="nil"/>
              <w:left w:val="nil"/>
              <w:bottom w:val="nil"/>
              <w:right w:val="nil"/>
            </w:tcBorders>
            <w:tcMar>
              <w:top w:w="100" w:type="dxa"/>
              <w:left w:w="100" w:type="dxa"/>
              <w:bottom w:w="100" w:type="dxa"/>
              <w:right w:w="100" w:type="dxa"/>
            </w:tcMar>
          </w:tcPr>
          <w:p w14:paraId="4855D055"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24</w:t>
            </w:r>
          </w:p>
        </w:tc>
      </w:tr>
      <w:tr w:rsidR="003C1451" w:rsidRPr="006E3546" w14:paraId="72D69C33" w14:textId="77777777">
        <w:tc>
          <w:tcPr>
            <w:tcW w:w="4350" w:type="dxa"/>
            <w:tcBorders>
              <w:top w:val="nil"/>
              <w:left w:val="nil"/>
              <w:bottom w:val="single" w:sz="4" w:space="0" w:color="000000"/>
              <w:right w:val="nil"/>
            </w:tcBorders>
            <w:tcMar>
              <w:top w:w="100" w:type="dxa"/>
              <w:left w:w="100" w:type="dxa"/>
              <w:bottom w:w="100" w:type="dxa"/>
              <w:right w:w="100" w:type="dxa"/>
            </w:tcMar>
          </w:tcPr>
          <w:p w14:paraId="145AC185" w14:textId="77777777" w:rsidR="003C1451" w:rsidRPr="006E3546" w:rsidRDefault="006E3546">
            <w:pPr>
              <w:widowControl w:val="0"/>
              <w:spacing w:before="240" w:after="240" w:line="83" w:lineRule="auto"/>
              <w:rPr>
                <w:rFonts w:ascii="Times New Roman" w:hAnsi="Times New Roman" w:cs="Times New Roman"/>
              </w:rPr>
            </w:pPr>
            <w:r w:rsidRPr="006E3546">
              <w:rPr>
                <w:rFonts w:ascii="Times New Roman" w:hAnsi="Times New Roman" w:cs="Times New Roman"/>
              </w:rPr>
              <w:t>Wilmington, Delaware</w:t>
            </w:r>
          </w:p>
        </w:tc>
        <w:tc>
          <w:tcPr>
            <w:tcW w:w="1530" w:type="dxa"/>
            <w:tcBorders>
              <w:top w:val="nil"/>
              <w:left w:val="nil"/>
              <w:bottom w:val="single" w:sz="4" w:space="0" w:color="000000"/>
              <w:right w:val="nil"/>
            </w:tcBorders>
            <w:shd w:val="clear" w:color="auto" w:fill="auto"/>
            <w:tcMar>
              <w:top w:w="100" w:type="dxa"/>
              <w:left w:w="100" w:type="dxa"/>
              <w:bottom w:w="100" w:type="dxa"/>
              <w:right w:w="100" w:type="dxa"/>
            </w:tcMar>
          </w:tcPr>
          <w:p w14:paraId="78BED006" w14:textId="77777777" w:rsidR="003C1451" w:rsidRPr="006E3546" w:rsidRDefault="006E3546">
            <w:pPr>
              <w:widowControl w:val="0"/>
              <w:pBdr>
                <w:top w:val="nil"/>
                <w:left w:val="nil"/>
                <w:bottom w:val="nil"/>
                <w:right w:val="nil"/>
                <w:between w:val="nil"/>
              </w:pBdr>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635" w:type="dxa"/>
            <w:tcBorders>
              <w:top w:val="nil"/>
              <w:left w:val="nil"/>
              <w:bottom w:val="single" w:sz="4" w:space="0" w:color="000000"/>
              <w:right w:val="nil"/>
            </w:tcBorders>
            <w:tcMar>
              <w:top w:w="100" w:type="dxa"/>
              <w:left w:w="100" w:type="dxa"/>
              <w:bottom w:w="100" w:type="dxa"/>
              <w:right w:w="100" w:type="dxa"/>
            </w:tcMar>
          </w:tcPr>
          <w:p w14:paraId="4B3F65AC"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w:t>
            </w:r>
          </w:p>
        </w:tc>
        <w:tc>
          <w:tcPr>
            <w:tcW w:w="1845" w:type="dxa"/>
            <w:tcBorders>
              <w:top w:val="nil"/>
              <w:left w:val="nil"/>
              <w:bottom w:val="single" w:sz="4" w:space="0" w:color="000000"/>
              <w:right w:val="nil"/>
            </w:tcBorders>
            <w:tcMar>
              <w:top w:w="100" w:type="dxa"/>
              <w:left w:w="100" w:type="dxa"/>
              <w:bottom w:w="100" w:type="dxa"/>
              <w:right w:w="100" w:type="dxa"/>
            </w:tcMar>
          </w:tcPr>
          <w:p w14:paraId="5A2C5C1D" w14:textId="77777777" w:rsidR="003C1451" w:rsidRPr="006E3546" w:rsidRDefault="006E3546">
            <w:pPr>
              <w:widowControl w:val="0"/>
              <w:spacing w:before="240" w:after="240" w:line="83" w:lineRule="auto"/>
              <w:jc w:val="right"/>
              <w:rPr>
                <w:rFonts w:ascii="Times New Roman" w:hAnsi="Times New Roman" w:cs="Times New Roman"/>
              </w:rPr>
            </w:pPr>
            <w:r w:rsidRPr="006E3546">
              <w:rPr>
                <w:rFonts w:ascii="Times New Roman" w:hAnsi="Times New Roman" w:cs="Times New Roman"/>
              </w:rPr>
              <w:t>28</w:t>
            </w:r>
          </w:p>
        </w:tc>
      </w:tr>
    </w:tbl>
    <w:p w14:paraId="2E333E4C" w14:textId="77777777" w:rsidR="003C1451" w:rsidRPr="006E3546" w:rsidRDefault="003C1451">
      <w:pPr>
        <w:pStyle w:val="Heading2"/>
        <w:spacing w:before="240" w:after="240" w:line="480" w:lineRule="auto"/>
        <w:rPr>
          <w:rFonts w:ascii="Times New Roman" w:hAnsi="Times New Roman" w:cs="Times New Roman"/>
        </w:rPr>
      </w:pPr>
      <w:bookmarkStart w:id="7" w:name="_n3tp2rvcdytn" w:colFirst="0" w:colLast="0"/>
      <w:bookmarkEnd w:id="7"/>
    </w:p>
    <w:p w14:paraId="7EE9C77E" w14:textId="77777777" w:rsidR="003C1451" w:rsidRPr="006E3546" w:rsidRDefault="006E3546">
      <w:pPr>
        <w:pStyle w:val="Heading2"/>
        <w:spacing w:before="240" w:after="240" w:line="480" w:lineRule="auto"/>
        <w:rPr>
          <w:rFonts w:ascii="Times New Roman" w:hAnsi="Times New Roman" w:cs="Times New Roman"/>
        </w:rPr>
      </w:pPr>
      <w:bookmarkStart w:id="8" w:name="_gzsnaewswpjs" w:colFirst="0" w:colLast="0"/>
      <w:bookmarkEnd w:id="8"/>
      <w:r w:rsidRPr="006E3546">
        <w:rPr>
          <w:rFonts w:ascii="Times New Roman" w:hAnsi="Times New Roman" w:cs="Times New Roman"/>
        </w:rPr>
        <w:t>Statistical analysis</w:t>
      </w:r>
    </w:p>
    <w:p w14:paraId="69971D77"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We fit a Bayesian hierarchical single-season occupancy model to each species’ data to estimate if their average occupancy probability within a city changed due to among-city differences in greenspace availability and average housing density (</w:t>
      </w:r>
      <w:proofErr w:type="spellStart"/>
      <w:r w:rsidRPr="006E3546">
        <w:rPr>
          <w:rFonts w:ascii="Times New Roman" w:hAnsi="Times New Roman" w:cs="Times New Roman"/>
        </w:rPr>
        <w:t>MacKenzie</w:t>
      </w:r>
      <w:proofErr w:type="spellEnd"/>
      <w:r w:rsidRPr="006E3546">
        <w:rPr>
          <w:rFonts w:ascii="Times New Roman" w:hAnsi="Times New Roman" w:cs="Times New Roman"/>
        </w:rPr>
        <w:t xml:space="preserve"> et al. 2017). We also quantified relative changes in </w:t>
      </w:r>
      <w:r w:rsidRPr="006E3546">
        <w:rPr>
          <w:rFonts w:ascii="Times New Roman" w:hAnsi="Times New Roman" w:cs="Times New Roman"/>
        </w:rPr>
        <w:lastRenderedPageBreak/>
        <w:t xml:space="preserve">the likelihood of occupancy along each city’s urbanization gradient (i.e., a species response to urbanization) as a function of among-city differences in greenspace availability and average housing density. Four candidate models were fit to each species’ data to determine the relative influence of our two among-city variables. We explain the global model below. The remaining three models are reduced versions of this global model. </w:t>
      </w:r>
    </w:p>
    <w:p w14:paraId="65523F43" w14:textId="77777777" w:rsidR="003C1451" w:rsidRPr="006E3546" w:rsidRDefault="006E3546">
      <w:pPr>
        <w:spacing w:line="480" w:lineRule="auto"/>
        <w:ind w:firstLine="720"/>
        <w:rPr>
          <w:rFonts w:ascii="Times New Roman" w:hAnsi="Times New Roman" w:cs="Times New Roman"/>
        </w:rPr>
      </w:pPr>
      <w:r w:rsidRPr="006E3546">
        <w:rPr>
          <w:rFonts w:ascii="Times New Roman" w:hAnsi="Times New Roman" w:cs="Times New Roman"/>
        </w:rPr>
        <w:t>To represent each city’s urbanization gradient, the global model included the housing density (1000 units/km</w:t>
      </w:r>
      <w:r w:rsidRPr="006E3546">
        <w:rPr>
          <w:rFonts w:ascii="Times New Roman" w:hAnsi="Times New Roman" w:cs="Times New Roman"/>
          <w:vertAlign w:val="superscript"/>
        </w:rPr>
        <w:t>2</w:t>
      </w:r>
      <w:r w:rsidRPr="006E3546">
        <w:rPr>
          <w:rFonts w:ascii="Times New Roman" w:hAnsi="Times New Roman" w:cs="Times New Roman"/>
        </w:rPr>
        <w:t xml:space="preserve">) within a 1-km buffer around each site. We also included two among-city covariates: overall greenspace availability and average housing density. To calculate overall greenspace </w:t>
      </w:r>
      <w:proofErr w:type="gramStart"/>
      <w:r w:rsidRPr="006E3546">
        <w:rPr>
          <w:rFonts w:ascii="Times New Roman" w:hAnsi="Times New Roman" w:cs="Times New Roman"/>
        </w:rPr>
        <w:t>availability</w:t>
      </w:r>
      <w:proofErr w:type="gramEnd"/>
      <w:r w:rsidRPr="006E3546">
        <w:rPr>
          <w:rFonts w:ascii="Times New Roman" w:hAnsi="Times New Roman" w:cs="Times New Roman"/>
        </w:rPr>
        <w:t xml:space="preserve"> we first extended the width of each transect in a city by its respective length. A straight 20-km transect, for example, became a square with 20 km-length sides wherein the transect line bisects the center of the square. This method was used to increase the sampled area in proportion to transect </w:t>
      </w:r>
      <w:proofErr w:type="gramStart"/>
      <w:r w:rsidRPr="006E3546">
        <w:rPr>
          <w:rFonts w:ascii="Times New Roman" w:hAnsi="Times New Roman" w:cs="Times New Roman"/>
        </w:rPr>
        <w:t>length, and</w:t>
      </w:r>
      <w:proofErr w:type="gramEnd"/>
      <w:r w:rsidRPr="006E3546">
        <w:rPr>
          <w:rFonts w:ascii="Times New Roman" w:hAnsi="Times New Roman" w:cs="Times New Roman"/>
        </w:rPr>
        <w:t xml:space="preserve"> enabled us to apply a consistent definition of greenspace availability across cities with transects of different lengths. Overlapping squares resulting from multiple transects within a city were spatially dissolved to create a single sampling area. We then calculated the proportion of available greenspace in a city’s study area, following the U.S. EPA’s </w:t>
      </w:r>
      <w:proofErr w:type="spellStart"/>
      <w:r w:rsidRPr="006E3546">
        <w:rPr>
          <w:rFonts w:ascii="Times New Roman" w:hAnsi="Times New Roman" w:cs="Times New Roman"/>
        </w:rPr>
        <w:t>EnviroAtlas</w:t>
      </w:r>
      <w:proofErr w:type="spellEnd"/>
      <w:r w:rsidRPr="006E3546">
        <w:rPr>
          <w:rFonts w:ascii="Times New Roman" w:hAnsi="Times New Roman" w:cs="Times New Roman"/>
        </w:rPr>
        <w:t xml:space="preserve"> definition (U.S. EPA 2020), by combining the forest, herbaceous, shrub &amp; grass, and developed open space (e.g., ,golf courses, cemeteries, parks, etc.) land cover classes from the National Land Cover Database (Yang et al. 2016) and divided the summed area of those classes by the total sampled area for each city. We calculated the average housing density of each city as the mean housing density within a 1-km buffer of all sites in a city from the Silvis housing density data layer (Hammer et al. 2004). To estimate if a species’ response to urbanization (i.e., the associated slope term to our ‘within-city’ covariate) changed due to structural differences among cities, we included statistical interactions between our two ‘among-city’ covariates (i.e., overall greenspace availability and average housing density of a city) and our single ‘within-city’ covariate (i.e., the housing density at each site). For a single-species the logit-linear predictor of the probability of occupancy (</w:t>
      </w:r>
      <w:proofErr w:type="spellStart"/>
      <w:r w:rsidRPr="006E3546">
        <w:rPr>
          <w:rFonts w:ascii="Times New Roman" w:hAnsi="Times New Roman" w:cs="Times New Roman"/>
          <w:i/>
        </w:rPr>
        <w:t>Ψ</w:t>
      </w:r>
      <w:r w:rsidRPr="006E3546">
        <w:rPr>
          <w:rFonts w:ascii="Times New Roman" w:hAnsi="Times New Roman" w:cs="Times New Roman"/>
          <w:i/>
          <w:vertAlign w:val="subscript"/>
        </w:rPr>
        <w:t>js</w:t>
      </w:r>
      <w:proofErr w:type="spellEnd"/>
      <w:r w:rsidRPr="006E3546">
        <w:rPr>
          <w:rFonts w:ascii="Times New Roman" w:hAnsi="Times New Roman" w:cs="Times New Roman"/>
        </w:rPr>
        <w:t xml:space="preserve">) at </w:t>
      </w:r>
      <w:r w:rsidRPr="006E3546">
        <w:rPr>
          <w:rFonts w:ascii="Times New Roman" w:hAnsi="Times New Roman" w:cs="Times New Roman"/>
          <w:i/>
        </w:rPr>
        <w:t>j</w:t>
      </w:r>
      <w:r w:rsidRPr="006E3546">
        <w:rPr>
          <w:rFonts w:ascii="Times New Roman" w:hAnsi="Times New Roman" w:cs="Times New Roman"/>
        </w:rPr>
        <w:t xml:space="preserve"> in </w:t>
      </w:r>
      <w:proofErr w:type="gramStart"/>
      <w:r w:rsidRPr="006E3546">
        <w:rPr>
          <w:rFonts w:ascii="Times New Roman" w:hAnsi="Times New Roman" w:cs="Times New Roman"/>
        </w:rPr>
        <w:t>1,...</w:t>
      </w:r>
      <w:proofErr w:type="gramEnd"/>
      <w:r w:rsidRPr="006E3546">
        <w:rPr>
          <w:rFonts w:ascii="Times New Roman" w:hAnsi="Times New Roman" w:cs="Times New Roman"/>
        </w:rPr>
        <w:t xml:space="preserve">,10 cities and </w:t>
      </w:r>
      <w:r w:rsidRPr="006E3546">
        <w:rPr>
          <w:rFonts w:ascii="Times New Roman" w:hAnsi="Times New Roman" w:cs="Times New Roman"/>
          <w:i/>
        </w:rPr>
        <w:t xml:space="preserve">s </w:t>
      </w:r>
      <w:r w:rsidRPr="006E3546">
        <w:rPr>
          <w:rFonts w:ascii="Times New Roman" w:hAnsi="Times New Roman" w:cs="Times New Roman"/>
        </w:rPr>
        <w:t>in 1,…,</w:t>
      </w:r>
      <w:proofErr w:type="spellStart"/>
      <w:r w:rsidRPr="006E3546">
        <w:rPr>
          <w:rFonts w:ascii="Times New Roman" w:hAnsi="Times New Roman" w:cs="Times New Roman"/>
          <w:i/>
        </w:rPr>
        <w:t>S</w:t>
      </w:r>
      <w:r w:rsidRPr="006E3546">
        <w:rPr>
          <w:rFonts w:ascii="Times New Roman" w:hAnsi="Times New Roman" w:cs="Times New Roman"/>
          <w:i/>
          <w:vertAlign w:val="subscript"/>
        </w:rPr>
        <w:t>j</w:t>
      </w:r>
      <w:proofErr w:type="spellEnd"/>
      <w:r w:rsidRPr="006E3546">
        <w:rPr>
          <w:rFonts w:ascii="Times New Roman" w:hAnsi="Times New Roman" w:cs="Times New Roman"/>
          <w:i/>
        </w:rPr>
        <w:t xml:space="preserve"> </w:t>
      </w:r>
      <w:r w:rsidRPr="006E3546">
        <w:rPr>
          <w:rFonts w:ascii="Times New Roman" w:hAnsi="Times New Roman" w:cs="Times New Roman"/>
        </w:rPr>
        <w:t>sites was</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7005"/>
        <w:gridCol w:w="1200"/>
      </w:tblGrid>
      <w:tr w:rsidR="003C1451" w:rsidRPr="006E3546" w14:paraId="249416D2" w14:textId="77777777">
        <w:tc>
          <w:tcPr>
            <w:tcW w:w="1155" w:type="dxa"/>
            <w:tcBorders>
              <w:top w:val="nil"/>
              <w:left w:val="nil"/>
              <w:bottom w:val="nil"/>
              <w:right w:val="nil"/>
            </w:tcBorders>
            <w:shd w:val="clear" w:color="auto" w:fill="auto"/>
            <w:tcMar>
              <w:top w:w="100" w:type="dxa"/>
              <w:left w:w="100" w:type="dxa"/>
              <w:bottom w:w="100" w:type="dxa"/>
              <w:right w:w="100" w:type="dxa"/>
            </w:tcMar>
          </w:tcPr>
          <w:p w14:paraId="1F51CFCC" w14:textId="77777777" w:rsidR="003C1451" w:rsidRPr="006E3546" w:rsidRDefault="003C1451">
            <w:pPr>
              <w:widowControl w:val="0"/>
              <w:pBdr>
                <w:top w:val="nil"/>
                <w:left w:val="nil"/>
                <w:bottom w:val="nil"/>
                <w:right w:val="nil"/>
                <w:between w:val="nil"/>
              </w:pBdr>
              <w:spacing w:line="240" w:lineRule="auto"/>
              <w:rPr>
                <w:rFonts w:ascii="Times New Roman" w:hAnsi="Times New Roman" w:cs="Times New Roman"/>
              </w:rPr>
            </w:pPr>
          </w:p>
        </w:tc>
        <w:tc>
          <w:tcPr>
            <w:tcW w:w="7005" w:type="dxa"/>
            <w:tcBorders>
              <w:top w:val="nil"/>
              <w:left w:val="nil"/>
              <w:bottom w:val="nil"/>
              <w:right w:val="nil"/>
            </w:tcBorders>
            <w:shd w:val="clear" w:color="auto" w:fill="auto"/>
            <w:tcMar>
              <w:top w:w="100" w:type="dxa"/>
              <w:left w:w="100" w:type="dxa"/>
              <w:bottom w:w="100" w:type="dxa"/>
              <w:right w:w="100" w:type="dxa"/>
            </w:tcMar>
          </w:tcPr>
          <w:p w14:paraId="209D9283" w14:textId="77777777" w:rsidR="003C1451" w:rsidRPr="006E3546" w:rsidRDefault="006E3546">
            <w:pPr>
              <w:spacing w:line="480" w:lineRule="auto"/>
              <w:jc w:val="center"/>
              <w:rPr>
                <w:rFonts w:ascii="Times New Roman" w:hAnsi="Times New Roman" w:cs="Times New Roman"/>
              </w:rPr>
            </w:pPr>
            <m:oMathPara>
              <m:oMath>
                <m:r>
                  <w:rPr>
                    <w:rFonts w:ascii="Cambria Math" w:hAnsi="Cambria Math" w:cs="Times New Roman"/>
                  </w:rPr>
                  <m:t>logit(</m:t>
                </m:r>
                <m:sSub>
                  <m:sSubPr>
                    <m:ctrlPr>
                      <w:rPr>
                        <w:rFonts w:ascii="Cambria Math" w:hAnsi="Cambria Math" w:cs="Times New Roman"/>
                      </w:rPr>
                    </m:ctrlPr>
                  </m:sSubPr>
                  <m:e>
                    <m:r>
                      <w:rPr>
                        <w:rFonts w:ascii="Cambria Math" w:hAnsi="Cambria Math" w:cs="Times New Roman"/>
                      </w:rPr>
                      <m:t>ψ</m:t>
                    </m:r>
                  </m:e>
                  <m:sub>
                    <m:r>
                      <w:rPr>
                        <w:rFonts w:ascii="Cambria Math" w:hAnsi="Cambria Math" w:cs="Times New Roman"/>
                      </w:rPr>
                      <m:t>js</m:t>
                    </m:r>
                  </m:sub>
                </m:sSub>
                <m: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0j</m:t>
                    </m:r>
                  </m:sub>
                </m:sSub>
                <m: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1j</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hden</m:t>
                    </m:r>
                  </m:e>
                  <m:sub>
                    <m:r>
                      <w:rPr>
                        <w:rFonts w:ascii="Cambria Math" w:hAnsi="Cambria Math" w:cs="Times New Roman"/>
                      </w:rPr>
                      <m:t xml:space="preserve">js </m:t>
                    </m:r>
                  </m:sub>
                </m:sSub>
                <m:r>
                  <w:rPr>
                    <w:rFonts w:ascii="Cambria Math" w:hAnsi="Cambria Math" w:cs="Times New Roman"/>
                  </w:rPr>
                  <m:t>-</m:t>
                </m:r>
                <m:sSub>
                  <m:sSubPr>
                    <m:ctrlPr>
                      <w:rPr>
                        <w:rFonts w:ascii="Cambria Math" w:hAnsi="Cambria Math" w:cs="Times New Roman"/>
                      </w:rPr>
                    </m:ctrlPr>
                  </m:sSubPr>
                  <m:e>
                    <m:bar>
                      <m:barPr>
                        <m:ctrlPr>
                          <w:rPr>
                            <w:rFonts w:ascii="Cambria Math" w:hAnsi="Cambria Math" w:cs="Times New Roman"/>
                          </w:rPr>
                        </m:ctrlPr>
                      </m:barPr>
                      <m:e>
                        <m:r>
                          <w:rPr>
                            <w:rFonts w:ascii="Cambria Math" w:hAnsi="Cambria Math" w:cs="Times New Roman"/>
                          </w:rPr>
                          <m:t>hden</m:t>
                        </m:r>
                      </m:e>
                    </m:bar>
                  </m:e>
                  <m:sub>
                    <m:r>
                      <w:rPr>
                        <w:rFonts w:ascii="Cambria Math" w:hAnsi="Cambria Math" w:cs="Times New Roman"/>
                      </w:rPr>
                      <m:t>j</m:t>
                    </m:r>
                  </m:sub>
                </m:sSub>
                <m: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j</m:t>
                    </m:r>
                  </m:sub>
                </m:sSub>
                <m:r>
                  <w:rPr>
                    <w:rFonts w:ascii="Cambria Math" w:hAnsi="Cambria Math" w:cs="Times New Roman"/>
                  </w:rPr>
                  <m:t xml:space="preserve"> + I(</m:t>
                </m:r>
                <m:sSub>
                  <m:sSubPr>
                    <m:ctrlPr>
                      <w:rPr>
                        <w:rFonts w:ascii="Cambria Math" w:hAnsi="Cambria Math" w:cs="Times New Roman"/>
                      </w:rPr>
                    </m:ctrlPr>
                  </m:sSubPr>
                  <m:e>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j</m:t>
                        </m:r>
                      </m:sub>
                    </m:sSub>
                  </m:e>
                  <m:sub/>
                </m:sSub>
                <m:r>
                  <w:rPr>
                    <w:rFonts w:ascii="Cambria Math" w:hAnsi="Cambria Math" w:cs="Times New Roman"/>
                  </w:rPr>
                  <m:t>) + I(</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m:t>
                </m:r>
              </m:oMath>
            </m:oMathPara>
          </w:p>
        </w:tc>
        <w:tc>
          <w:tcPr>
            <w:tcW w:w="1200" w:type="dxa"/>
            <w:tcBorders>
              <w:top w:val="nil"/>
              <w:left w:val="nil"/>
              <w:bottom w:val="nil"/>
              <w:right w:val="nil"/>
            </w:tcBorders>
            <w:shd w:val="clear" w:color="auto" w:fill="auto"/>
            <w:tcMar>
              <w:top w:w="100" w:type="dxa"/>
              <w:left w:w="100" w:type="dxa"/>
              <w:bottom w:w="100" w:type="dxa"/>
              <w:right w:w="100" w:type="dxa"/>
            </w:tcMar>
          </w:tcPr>
          <w:p w14:paraId="580A776B" w14:textId="77777777" w:rsidR="003C1451" w:rsidRPr="006E3546" w:rsidRDefault="006E3546">
            <w:pPr>
              <w:widowControl w:val="0"/>
              <w:pBdr>
                <w:top w:val="nil"/>
                <w:left w:val="nil"/>
                <w:bottom w:val="nil"/>
                <w:right w:val="nil"/>
                <w:between w:val="nil"/>
              </w:pBdr>
              <w:spacing w:line="240" w:lineRule="auto"/>
              <w:rPr>
                <w:rFonts w:ascii="Times New Roman" w:hAnsi="Times New Roman" w:cs="Times New Roman"/>
              </w:rPr>
            </w:pPr>
            <w:r w:rsidRPr="006E3546">
              <w:rPr>
                <w:rFonts w:ascii="Times New Roman" w:hAnsi="Times New Roman" w:cs="Times New Roman"/>
              </w:rPr>
              <w:t>Eq. 1</w:t>
            </w:r>
          </w:p>
        </w:tc>
      </w:tr>
    </w:tbl>
    <w:p w14:paraId="603C2CAF" w14:textId="77777777" w:rsidR="003C1451" w:rsidRPr="006E3546" w:rsidRDefault="003C1451">
      <w:pPr>
        <w:spacing w:line="480" w:lineRule="auto"/>
        <w:rPr>
          <w:rFonts w:ascii="Times New Roman" w:hAnsi="Times New Roman" w:cs="Times New Roman"/>
        </w:rPr>
      </w:pPr>
    </w:p>
    <w:p w14:paraId="7F8B30D4"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where</w:t>
      </w:r>
    </w:p>
    <w:tbl>
      <w:tblPr>
        <w:tblStyle w:val="a1"/>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7005"/>
        <w:gridCol w:w="1200"/>
      </w:tblGrid>
      <w:tr w:rsidR="003C1451" w:rsidRPr="006E3546" w14:paraId="5286C0CF" w14:textId="77777777">
        <w:tc>
          <w:tcPr>
            <w:tcW w:w="1155" w:type="dxa"/>
            <w:tcBorders>
              <w:top w:val="nil"/>
              <w:left w:val="nil"/>
              <w:bottom w:val="nil"/>
              <w:right w:val="nil"/>
            </w:tcBorders>
            <w:shd w:val="clear" w:color="auto" w:fill="auto"/>
            <w:tcMar>
              <w:top w:w="100" w:type="dxa"/>
              <w:left w:w="100" w:type="dxa"/>
              <w:bottom w:w="100" w:type="dxa"/>
              <w:right w:w="100" w:type="dxa"/>
            </w:tcMar>
          </w:tcPr>
          <w:p w14:paraId="19DD2D81" w14:textId="77777777" w:rsidR="003C1451" w:rsidRPr="006E3546" w:rsidRDefault="003C1451">
            <w:pPr>
              <w:widowControl w:val="0"/>
              <w:spacing w:line="240" w:lineRule="auto"/>
              <w:rPr>
                <w:rFonts w:ascii="Times New Roman" w:hAnsi="Times New Roman" w:cs="Times New Roman"/>
              </w:rPr>
            </w:pPr>
          </w:p>
        </w:tc>
        <w:tc>
          <w:tcPr>
            <w:tcW w:w="7005" w:type="dxa"/>
            <w:tcBorders>
              <w:top w:val="nil"/>
              <w:left w:val="nil"/>
              <w:bottom w:val="nil"/>
              <w:right w:val="nil"/>
            </w:tcBorders>
            <w:shd w:val="clear" w:color="auto" w:fill="auto"/>
            <w:tcMar>
              <w:top w:w="100" w:type="dxa"/>
              <w:left w:w="100" w:type="dxa"/>
              <w:bottom w:w="100" w:type="dxa"/>
              <w:right w:w="100" w:type="dxa"/>
            </w:tcMar>
          </w:tcPr>
          <w:p w14:paraId="55276456" w14:textId="77777777" w:rsidR="003C1451" w:rsidRPr="006E3546" w:rsidRDefault="006E3546">
            <w:pPr>
              <w:spacing w:line="480" w:lineRule="auto"/>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0j</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00</m:t>
                    </m:r>
                  </m:sub>
                </m:sSub>
                <m: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01</m:t>
                    </m:r>
                  </m:sub>
                </m:sSub>
                <m:sSub>
                  <m:sSubPr>
                    <m:ctrlPr>
                      <w:rPr>
                        <w:rFonts w:ascii="Cambria Math" w:hAnsi="Cambria Math" w:cs="Times New Roman"/>
                      </w:rPr>
                    </m:ctrlPr>
                  </m:sSubPr>
                  <m:e>
                    <m:r>
                      <w:rPr>
                        <w:rFonts w:ascii="Cambria Math" w:hAnsi="Cambria Math" w:cs="Times New Roman"/>
                      </w:rPr>
                      <m:t>greenspace</m:t>
                    </m:r>
                  </m:e>
                  <m:sub>
                    <m:r>
                      <w:rPr>
                        <w:rFonts w:ascii="Cambria Math" w:hAnsi="Cambria Math" w:cs="Times New Roman"/>
                      </w:rPr>
                      <m:t>j</m:t>
                    </m:r>
                  </m:sub>
                </m:sSub>
                <m: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02</m:t>
                    </m:r>
                  </m:sub>
                </m:sSub>
                <m:sSub>
                  <m:sSubPr>
                    <m:ctrlPr>
                      <w:rPr>
                        <w:rFonts w:ascii="Cambria Math" w:hAnsi="Cambria Math" w:cs="Times New Roman"/>
                      </w:rPr>
                    </m:ctrlPr>
                  </m:sSubPr>
                  <m:e>
                    <m:bar>
                      <m:barPr>
                        <m:ctrlPr>
                          <w:rPr>
                            <w:rFonts w:ascii="Cambria Math" w:hAnsi="Cambria Math" w:cs="Times New Roman"/>
                          </w:rPr>
                        </m:ctrlPr>
                      </m:barPr>
                      <m:e>
                        <m:r>
                          <w:rPr>
                            <w:rFonts w:ascii="Cambria Math" w:hAnsi="Cambria Math" w:cs="Times New Roman"/>
                          </w:rPr>
                          <m:t>hden</m:t>
                        </m:r>
                      </m:e>
                    </m:bar>
                  </m:e>
                  <m:sub>
                    <m:r>
                      <w:rPr>
                        <w:rFonts w:ascii="Cambria Math" w:hAnsi="Cambria Math" w:cs="Times New Roman"/>
                      </w:rPr>
                      <m:t>j</m:t>
                    </m:r>
                  </m:sub>
                </m:sSub>
              </m:oMath>
            </m:oMathPara>
          </w:p>
        </w:tc>
        <w:tc>
          <w:tcPr>
            <w:tcW w:w="1200" w:type="dxa"/>
            <w:tcBorders>
              <w:top w:val="nil"/>
              <w:left w:val="nil"/>
              <w:bottom w:val="nil"/>
              <w:right w:val="nil"/>
            </w:tcBorders>
            <w:shd w:val="clear" w:color="auto" w:fill="auto"/>
            <w:tcMar>
              <w:top w:w="100" w:type="dxa"/>
              <w:left w:w="100" w:type="dxa"/>
              <w:bottom w:w="100" w:type="dxa"/>
              <w:right w:w="100" w:type="dxa"/>
            </w:tcMar>
          </w:tcPr>
          <w:p w14:paraId="6341131A" w14:textId="77777777" w:rsidR="003C1451" w:rsidRPr="006E3546" w:rsidRDefault="006E3546">
            <w:pPr>
              <w:widowControl w:val="0"/>
              <w:spacing w:line="240" w:lineRule="auto"/>
              <w:rPr>
                <w:rFonts w:ascii="Times New Roman" w:hAnsi="Times New Roman" w:cs="Times New Roman"/>
              </w:rPr>
            </w:pPr>
            <w:r w:rsidRPr="006E3546">
              <w:rPr>
                <w:rFonts w:ascii="Times New Roman" w:hAnsi="Times New Roman" w:cs="Times New Roman"/>
              </w:rPr>
              <w:t>Eq. 2</w:t>
            </w:r>
          </w:p>
        </w:tc>
      </w:tr>
    </w:tbl>
    <w:p w14:paraId="169FA26A"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and</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7005"/>
        <w:gridCol w:w="1200"/>
      </w:tblGrid>
      <w:tr w:rsidR="003C1451" w:rsidRPr="006E3546" w14:paraId="52280777" w14:textId="77777777">
        <w:tc>
          <w:tcPr>
            <w:tcW w:w="1155" w:type="dxa"/>
            <w:tcBorders>
              <w:top w:val="nil"/>
              <w:left w:val="nil"/>
              <w:bottom w:val="nil"/>
              <w:right w:val="nil"/>
            </w:tcBorders>
            <w:shd w:val="clear" w:color="auto" w:fill="auto"/>
            <w:tcMar>
              <w:top w:w="100" w:type="dxa"/>
              <w:left w:w="100" w:type="dxa"/>
              <w:bottom w:w="100" w:type="dxa"/>
              <w:right w:w="100" w:type="dxa"/>
            </w:tcMar>
          </w:tcPr>
          <w:p w14:paraId="05266E7D" w14:textId="77777777" w:rsidR="003C1451" w:rsidRPr="006E3546" w:rsidRDefault="003C1451">
            <w:pPr>
              <w:widowControl w:val="0"/>
              <w:spacing w:line="240" w:lineRule="auto"/>
              <w:rPr>
                <w:rFonts w:ascii="Times New Roman" w:hAnsi="Times New Roman" w:cs="Times New Roman"/>
              </w:rPr>
            </w:pPr>
          </w:p>
        </w:tc>
        <w:tc>
          <w:tcPr>
            <w:tcW w:w="7005" w:type="dxa"/>
            <w:tcBorders>
              <w:top w:val="nil"/>
              <w:left w:val="nil"/>
              <w:bottom w:val="nil"/>
              <w:right w:val="nil"/>
            </w:tcBorders>
            <w:shd w:val="clear" w:color="auto" w:fill="auto"/>
            <w:tcMar>
              <w:top w:w="100" w:type="dxa"/>
              <w:left w:w="100" w:type="dxa"/>
              <w:bottom w:w="100" w:type="dxa"/>
              <w:right w:w="100" w:type="dxa"/>
            </w:tcMar>
          </w:tcPr>
          <w:p w14:paraId="2E696ACE" w14:textId="77777777" w:rsidR="003C1451" w:rsidRPr="006E3546" w:rsidRDefault="006E3546">
            <w:pPr>
              <w:spacing w:line="480" w:lineRule="auto"/>
              <w:jc w:val="center"/>
              <w:rPr>
                <w:rFonts w:ascii="Times New Roman" w:hAnsi="Times New Roman" w:cs="Times New Roman"/>
              </w:rPr>
            </w:pPr>
            <m:oMathPara>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1j</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10</m:t>
                    </m:r>
                  </m:sub>
                </m:sSub>
                <m: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11</m:t>
                    </m:r>
                  </m:sub>
                </m:sSub>
                <m:sSub>
                  <m:sSubPr>
                    <m:ctrlPr>
                      <w:rPr>
                        <w:rFonts w:ascii="Cambria Math" w:hAnsi="Cambria Math" w:cs="Times New Roman"/>
                      </w:rPr>
                    </m:ctrlPr>
                  </m:sSubPr>
                  <m:e>
                    <m:r>
                      <w:rPr>
                        <w:rFonts w:ascii="Cambria Math" w:hAnsi="Cambria Math" w:cs="Times New Roman"/>
                      </w:rPr>
                      <m:t>greenspace</m:t>
                    </m:r>
                  </m:e>
                  <m:sub>
                    <m:r>
                      <w:rPr>
                        <w:rFonts w:ascii="Cambria Math" w:hAnsi="Cambria Math" w:cs="Times New Roman"/>
                      </w:rPr>
                      <m:t>j</m:t>
                    </m:r>
                  </m:sub>
                </m:sSub>
                <m: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12</m:t>
                    </m:r>
                  </m:sub>
                </m:sSub>
                <m:sSub>
                  <m:sSubPr>
                    <m:ctrlPr>
                      <w:rPr>
                        <w:rFonts w:ascii="Cambria Math" w:hAnsi="Cambria Math" w:cs="Times New Roman"/>
                      </w:rPr>
                    </m:ctrlPr>
                  </m:sSubPr>
                  <m:e>
                    <m:bar>
                      <m:barPr>
                        <m:ctrlPr>
                          <w:rPr>
                            <w:rFonts w:ascii="Cambria Math" w:hAnsi="Cambria Math" w:cs="Times New Roman"/>
                          </w:rPr>
                        </m:ctrlPr>
                      </m:barPr>
                      <m:e>
                        <m:r>
                          <w:rPr>
                            <w:rFonts w:ascii="Cambria Math" w:hAnsi="Cambria Math" w:cs="Times New Roman"/>
                          </w:rPr>
                          <m:t>hden</m:t>
                        </m:r>
                      </m:e>
                    </m:bar>
                  </m:e>
                  <m:sub>
                    <m:r>
                      <w:rPr>
                        <w:rFonts w:ascii="Cambria Math" w:hAnsi="Cambria Math" w:cs="Times New Roman"/>
                      </w:rPr>
                      <m:t>j</m:t>
                    </m:r>
                  </m:sub>
                </m:sSub>
              </m:oMath>
            </m:oMathPara>
          </w:p>
        </w:tc>
        <w:tc>
          <w:tcPr>
            <w:tcW w:w="1200" w:type="dxa"/>
            <w:tcBorders>
              <w:top w:val="nil"/>
              <w:left w:val="nil"/>
              <w:bottom w:val="nil"/>
              <w:right w:val="nil"/>
            </w:tcBorders>
            <w:shd w:val="clear" w:color="auto" w:fill="auto"/>
            <w:tcMar>
              <w:top w:w="100" w:type="dxa"/>
              <w:left w:w="100" w:type="dxa"/>
              <w:bottom w:w="100" w:type="dxa"/>
              <w:right w:w="100" w:type="dxa"/>
            </w:tcMar>
          </w:tcPr>
          <w:p w14:paraId="1D333FEC" w14:textId="77777777" w:rsidR="003C1451" w:rsidRPr="006E3546" w:rsidRDefault="006E3546">
            <w:pPr>
              <w:widowControl w:val="0"/>
              <w:spacing w:line="240" w:lineRule="auto"/>
              <w:rPr>
                <w:rFonts w:ascii="Times New Roman" w:hAnsi="Times New Roman" w:cs="Times New Roman"/>
              </w:rPr>
            </w:pPr>
            <w:r w:rsidRPr="006E3546">
              <w:rPr>
                <w:rFonts w:ascii="Times New Roman" w:hAnsi="Times New Roman" w:cs="Times New Roman"/>
              </w:rPr>
              <w:t>Eq. 3</w:t>
            </w:r>
          </w:p>
        </w:tc>
      </w:tr>
    </w:tbl>
    <w:p w14:paraId="64B34C0D"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 xml:space="preserve">In Eq. 1, </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0j</m:t>
            </m:r>
          </m:sub>
        </m:sSub>
      </m:oMath>
      <w:r w:rsidRPr="006E3546">
        <w:rPr>
          <w:rFonts w:ascii="Times New Roman" w:hAnsi="Times New Roman" w:cs="Times New Roman"/>
        </w:rPr>
        <w:t xml:space="preserve"> represents the average log-odds species </w:t>
      </w:r>
      <w:r w:rsidRPr="006E3546">
        <w:rPr>
          <w:rFonts w:ascii="Times New Roman" w:hAnsi="Times New Roman" w:cs="Times New Roman"/>
          <w:i/>
        </w:rPr>
        <w:t>s</w:t>
      </w:r>
      <w:r w:rsidRPr="006E3546">
        <w:rPr>
          <w:rFonts w:ascii="Times New Roman" w:hAnsi="Times New Roman" w:cs="Times New Roman"/>
        </w:rPr>
        <w:t xml:space="preserve"> occupies an average site in city </w:t>
      </w:r>
      <w:r w:rsidRPr="006E3546">
        <w:rPr>
          <w:rFonts w:ascii="Times New Roman" w:hAnsi="Times New Roman" w:cs="Times New Roman"/>
          <w:i/>
        </w:rPr>
        <w:t>j</w:t>
      </w:r>
      <w:r w:rsidRPr="006E3546">
        <w:rPr>
          <w:rFonts w:ascii="Times New Roman" w:hAnsi="Times New Roman" w:cs="Times New Roman"/>
        </w:rPr>
        <w:t xml:space="preserve"> and can be biologically interpreted as a species average occupancy probability within a city</w:t>
      </w:r>
      <w:r w:rsidRPr="006E3546">
        <w:rPr>
          <w:rFonts w:ascii="Times New Roman" w:hAnsi="Times New Roman" w:cs="Times New Roman"/>
          <w:i/>
        </w:rPr>
        <w:t>.</w:t>
      </w:r>
      <w:r w:rsidRPr="006E3546">
        <w:rPr>
          <w:rFonts w:ascii="Times New Roman" w:hAnsi="Times New Roman" w:cs="Times New Roman"/>
        </w:rPr>
        <w:t xml:space="preserve"> It is derived from the intercept term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00</m:t>
            </m:r>
          </m:sub>
        </m:sSub>
      </m:oMath>
      <w:r w:rsidRPr="006E3546">
        <w:rPr>
          <w:rFonts w:ascii="Times New Roman" w:hAnsi="Times New Roman" w:cs="Times New Roman"/>
        </w:rPr>
        <w:t xml:space="preserve"> and the effect of the two between-city covariates – overall greenspace availability (</w:t>
      </w:r>
      <m:oMath>
        <m:sSub>
          <m:sSubPr>
            <m:ctrlPr>
              <w:rPr>
                <w:rFonts w:ascii="Cambria Math" w:hAnsi="Cambria Math" w:cs="Times New Roman"/>
              </w:rPr>
            </m:ctrlPr>
          </m:sSubPr>
          <m:e>
            <m:r>
              <w:rPr>
                <w:rFonts w:ascii="Cambria Math" w:hAnsi="Cambria Math" w:cs="Times New Roman"/>
              </w:rPr>
              <m:t>greenspace</m:t>
            </m:r>
          </m:e>
          <m:sub>
            <m:r>
              <w:rPr>
                <w:rFonts w:ascii="Cambria Math" w:hAnsi="Cambria Math" w:cs="Times New Roman"/>
              </w:rPr>
              <m:t>j</m:t>
            </m:r>
          </m:sub>
        </m:sSub>
      </m:oMath>
      <w:r w:rsidRPr="006E3546">
        <w:rPr>
          <w:rFonts w:ascii="Times New Roman" w:hAnsi="Times New Roman" w:cs="Times New Roman"/>
        </w:rPr>
        <w:t>) and the average housing density of a city (</w:t>
      </w:r>
      <m:oMath>
        <m:sSub>
          <m:sSubPr>
            <m:ctrlPr>
              <w:rPr>
                <w:rFonts w:ascii="Cambria Math" w:hAnsi="Cambria Math" w:cs="Times New Roman"/>
              </w:rPr>
            </m:ctrlPr>
          </m:sSubPr>
          <m:e>
            <m:bar>
              <m:barPr>
                <m:ctrlPr>
                  <w:rPr>
                    <w:rFonts w:ascii="Cambria Math" w:hAnsi="Cambria Math" w:cs="Times New Roman"/>
                  </w:rPr>
                </m:ctrlPr>
              </m:barPr>
              <m:e>
                <m:r>
                  <w:rPr>
                    <w:rFonts w:ascii="Cambria Math" w:hAnsi="Cambria Math" w:cs="Times New Roman"/>
                  </w:rPr>
                  <m:t>hden</m:t>
                </m:r>
              </m:e>
            </m:bar>
          </m:e>
          <m:sub>
            <m:r>
              <w:rPr>
                <w:rFonts w:ascii="Cambria Math" w:hAnsi="Cambria Math" w:cs="Times New Roman"/>
              </w:rPr>
              <m:t>j</m:t>
            </m:r>
          </m:sub>
        </m:sSub>
      </m:oMath>
      <w:r w:rsidRPr="006E3546">
        <w:rPr>
          <w:rFonts w:ascii="Times New Roman" w:hAnsi="Times New Roman" w:cs="Times New Roman"/>
        </w:rPr>
        <w:t xml:space="preserve">) via Eq. 2. Among-city covariates were centered and scaled to have a mean of 0 and standard deviation of 1. </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1j</m:t>
            </m:r>
          </m:sub>
        </m:sSub>
      </m:oMath>
      <w:r w:rsidRPr="006E3546">
        <w:rPr>
          <w:rFonts w:ascii="Times New Roman" w:hAnsi="Times New Roman" w:cs="Times New Roman"/>
        </w:rPr>
        <w:t xml:space="preserve"> is a slope-term that represents the relative log-odds change in occupancy at city </w:t>
      </w:r>
      <w:r w:rsidRPr="006E3546">
        <w:rPr>
          <w:rFonts w:ascii="Times New Roman" w:hAnsi="Times New Roman" w:cs="Times New Roman"/>
          <w:i/>
        </w:rPr>
        <w:t>j</w:t>
      </w:r>
      <w:r w:rsidRPr="006E3546">
        <w:rPr>
          <w:rFonts w:ascii="Times New Roman" w:hAnsi="Times New Roman" w:cs="Times New Roman"/>
        </w:rPr>
        <w:t xml:space="preserve"> and site </w:t>
      </w:r>
      <w:r w:rsidRPr="006E3546">
        <w:rPr>
          <w:rFonts w:ascii="Times New Roman" w:hAnsi="Times New Roman" w:cs="Times New Roman"/>
          <w:i/>
        </w:rPr>
        <w:t xml:space="preserve">s </w:t>
      </w:r>
      <w:r w:rsidRPr="006E3546">
        <w:rPr>
          <w:rFonts w:ascii="Times New Roman" w:hAnsi="Times New Roman" w:cs="Times New Roman"/>
        </w:rPr>
        <w:t xml:space="preserve">given the within-city site-level housing density covariate, </w:t>
      </w:r>
      <m:oMath>
        <m:sSub>
          <m:sSubPr>
            <m:ctrlPr>
              <w:rPr>
                <w:rFonts w:ascii="Cambria Math" w:hAnsi="Cambria Math" w:cs="Times New Roman"/>
              </w:rPr>
            </m:ctrlPr>
          </m:sSubPr>
          <m:e>
            <m:r>
              <w:rPr>
                <w:rFonts w:ascii="Cambria Math" w:hAnsi="Cambria Math" w:cs="Times New Roman"/>
              </w:rPr>
              <m:t>hden</m:t>
            </m:r>
          </m:e>
          <m:sub>
            <m:r>
              <w:rPr>
                <w:rFonts w:ascii="Cambria Math" w:hAnsi="Cambria Math" w:cs="Times New Roman"/>
              </w:rPr>
              <m:t xml:space="preserve">js </m:t>
            </m:r>
          </m:sub>
        </m:sSub>
      </m:oMath>
      <w:r w:rsidRPr="006E3546">
        <w:rPr>
          <w:rFonts w:ascii="Times New Roman" w:hAnsi="Times New Roman" w:cs="Times New Roman"/>
        </w:rPr>
        <w:t xml:space="preserve">, and can be biologically interpreted as a species response to urbanization. Unlike the among-city covariates, </w:t>
      </w:r>
      <m:oMath>
        <m:sSub>
          <m:sSubPr>
            <m:ctrlPr>
              <w:rPr>
                <w:rFonts w:ascii="Cambria Math" w:hAnsi="Cambria Math" w:cs="Times New Roman"/>
              </w:rPr>
            </m:ctrlPr>
          </m:sSubPr>
          <m:e>
            <m:r>
              <w:rPr>
                <w:rFonts w:ascii="Cambria Math" w:hAnsi="Cambria Math" w:cs="Times New Roman"/>
              </w:rPr>
              <m:t>hden</m:t>
            </m:r>
          </m:e>
          <m:sub>
            <m:r>
              <w:rPr>
                <w:rFonts w:ascii="Cambria Math" w:hAnsi="Cambria Math" w:cs="Times New Roman"/>
              </w:rPr>
              <m:t xml:space="preserve">js </m:t>
            </m:r>
          </m:sub>
        </m:sSub>
      </m:oMath>
      <w:r w:rsidRPr="006E3546">
        <w:rPr>
          <w:rFonts w:ascii="Times New Roman" w:hAnsi="Times New Roman" w:cs="Times New Roman"/>
        </w:rPr>
        <w:t xml:space="preserve">is group-mean centered by subtracting the respective city average, </w:t>
      </w:r>
      <m:oMath>
        <m:sSub>
          <m:sSubPr>
            <m:ctrlPr>
              <w:rPr>
                <w:rFonts w:ascii="Cambria Math" w:hAnsi="Cambria Math" w:cs="Times New Roman"/>
              </w:rPr>
            </m:ctrlPr>
          </m:sSubPr>
          <m:e>
            <m:bar>
              <m:barPr>
                <m:ctrlPr>
                  <w:rPr>
                    <w:rFonts w:ascii="Cambria Math" w:hAnsi="Cambria Math" w:cs="Times New Roman"/>
                  </w:rPr>
                </m:ctrlPr>
              </m:barPr>
              <m:e>
                <m:r>
                  <w:rPr>
                    <w:rFonts w:ascii="Cambria Math" w:hAnsi="Cambria Math" w:cs="Times New Roman"/>
                  </w:rPr>
                  <m:t>hden</m:t>
                </m:r>
              </m:e>
            </m:bar>
          </m:e>
          <m:sub>
            <m:r>
              <w:rPr>
                <w:rFonts w:ascii="Cambria Math" w:hAnsi="Cambria Math" w:cs="Times New Roman"/>
              </w:rPr>
              <m:t>j</m:t>
            </m:r>
          </m:sub>
        </m:sSub>
      </m:oMath>
      <w:r w:rsidRPr="006E3546">
        <w:rPr>
          <w:rFonts w:ascii="Times New Roman" w:hAnsi="Times New Roman" w:cs="Times New Roman"/>
        </w:rPr>
        <w:t xml:space="preserve">, from each </w:t>
      </w:r>
      <m:oMath>
        <m:sSub>
          <m:sSubPr>
            <m:ctrlPr>
              <w:rPr>
                <w:rFonts w:ascii="Cambria Math" w:hAnsi="Cambria Math" w:cs="Times New Roman"/>
              </w:rPr>
            </m:ctrlPr>
          </m:sSubPr>
          <m:e>
            <m:r>
              <w:rPr>
                <w:rFonts w:ascii="Cambria Math" w:hAnsi="Cambria Math" w:cs="Times New Roman"/>
              </w:rPr>
              <m:t>hden</m:t>
            </m:r>
          </m:e>
          <m:sub>
            <m:r>
              <w:rPr>
                <w:rFonts w:ascii="Cambria Math" w:hAnsi="Cambria Math" w:cs="Times New Roman"/>
              </w:rPr>
              <m:t>js</m:t>
            </m:r>
          </m:sub>
        </m:sSub>
      </m:oMath>
      <w:r w:rsidRPr="006E3546">
        <w:rPr>
          <w:rFonts w:ascii="Times New Roman" w:hAnsi="Times New Roman" w:cs="Times New Roman"/>
        </w:rPr>
        <w:t xml:space="preserve">. This scaling eases model interpretation and ensures the slope terms in Eq. 2 and Eq. 3 (i.e.,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01</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02</m:t>
            </m:r>
          </m:sub>
        </m:sSub>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11</m:t>
            </m:r>
          </m:sub>
        </m:sSub>
        <m:r>
          <w:rPr>
            <w:rFonts w:ascii="Cambria Math" w:hAnsi="Cambria Math" w:cs="Times New Roman"/>
          </w:rPr>
          <m:t xml:space="preserve"> </m:t>
        </m:r>
      </m:oMath>
      <w:r w:rsidRPr="006E3546">
        <w:rPr>
          <w:rFonts w:ascii="Times New Roman" w:hAnsi="Times New Roman" w:cs="Times New Roman"/>
        </w:rPr>
        <w:t xml:space="preserve">and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12</m:t>
            </m:r>
          </m:sub>
        </m:sSub>
        <m:r>
          <w:rPr>
            <w:rFonts w:ascii="Cambria Math" w:hAnsi="Cambria Math" w:cs="Times New Roman"/>
          </w:rPr>
          <m:t>)</m:t>
        </m:r>
      </m:oMath>
      <w:r w:rsidRPr="006E3546">
        <w:rPr>
          <w:rFonts w:ascii="Times New Roman" w:hAnsi="Times New Roman" w:cs="Times New Roman"/>
        </w:rPr>
        <w:t xml:space="preserve"> represent among-city effects (Aguinis et al. 2013). As with </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0j</m:t>
            </m:r>
          </m:sub>
        </m:sSub>
      </m:oMath>
      <w:r w:rsidRPr="006E3546">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1j</m:t>
            </m:r>
          </m:sub>
        </m:sSub>
      </m:oMath>
      <w:r w:rsidRPr="006E3546">
        <w:rPr>
          <w:rFonts w:ascii="Times New Roman" w:hAnsi="Times New Roman" w:cs="Times New Roman"/>
        </w:rPr>
        <w:t>is allowed to vary in magnitude or direction via Eq. 3 as a function of the two among-city covariates. By algebraically inputting Eq. 2 and 3 into Eq. 1 it is evident that the param</w:t>
      </w:r>
      <w:proofErr w:type="spellStart"/>
      <w:r w:rsidRPr="006E3546">
        <w:rPr>
          <w:rFonts w:ascii="Times New Roman" w:hAnsi="Times New Roman" w:cs="Times New Roman"/>
        </w:rPr>
        <w:t>eters</w:t>
      </w:r>
      <w:proofErr w:type="spellEnd"/>
      <w:r w:rsidRPr="006E3546">
        <w:rPr>
          <w:rFonts w:ascii="Times New Roman" w:hAnsi="Times New Roman" w:cs="Times New Roman"/>
        </w:rPr>
        <w:t xml:space="preserve">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01</m:t>
            </m:r>
          </m:sub>
        </m:sSub>
      </m:oMath>
      <w:r w:rsidRPr="006E3546">
        <w:rPr>
          <w:rFonts w:ascii="Times New Roman" w:hAnsi="Times New Roman" w:cs="Times New Roman"/>
        </w:rPr>
        <w:t xml:space="preserve">and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02</m:t>
            </m:r>
          </m:sub>
        </m:sSub>
      </m:oMath>
      <w:r w:rsidRPr="006E3546">
        <w:rPr>
          <w:rFonts w:ascii="Times New Roman" w:hAnsi="Times New Roman" w:cs="Times New Roman"/>
        </w:rPr>
        <w:t xml:space="preserve">are slope terms that vary by city while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11</m:t>
            </m:r>
          </m:sub>
        </m:sSub>
      </m:oMath>
      <w:r w:rsidRPr="006E3546">
        <w:rPr>
          <w:rFonts w:ascii="Times New Roman" w:hAnsi="Times New Roman" w:cs="Times New Roman"/>
        </w:rPr>
        <w:t xml:space="preserve">and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12</m:t>
            </m:r>
          </m:sub>
        </m:sSub>
      </m:oMath>
      <w:r w:rsidRPr="006E3546">
        <w:rPr>
          <w:rFonts w:ascii="Times New Roman" w:hAnsi="Times New Roman" w:cs="Times New Roman"/>
        </w:rPr>
        <w:t>are interaction terms between our among- and within-city covariates.</w:t>
      </w:r>
    </w:p>
    <w:p w14:paraId="4D79772C" w14:textId="77777777" w:rsidR="003C1451" w:rsidRPr="006E3546" w:rsidRDefault="006E3546">
      <w:pPr>
        <w:spacing w:line="480" w:lineRule="auto"/>
        <w:ind w:firstLine="720"/>
        <w:rPr>
          <w:rFonts w:ascii="Times New Roman" w:hAnsi="Times New Roman" w:cs="Times New Roman"/>
        </w:rPr>
      </w:pPr>
      <w:r w:rsidRPr="006E3546">
        <w:rPr>
          <w:rFonts w:ascii="Times New Roman" w:hAnsi="Times New Roman" w:cs="Times New Roman"/>
        </w:rPr>
        <w:t>To account for additional among-city variation we included a city-specific random effect (</w:t>
      </w:r>
      <m:oMath>
        <m:sSub>
          <m:sSubPr>
            <m:ctrlPr>
              <w:rPr>
                <w:rFonts w:ascii="Cambria Math" w:hAnsi="Cambria Math" w:cs="Times New Roman"/>
              </w:rPr>
            </m:ctrlPr>
          </m:sSubPr>
          <m:e>
            <m:r>
              <w:rPr>
                <w:rFonts w:ascii="Cambria Math" w:hAnsi="Cambria Math" w:cs="Times New Roman"/>
              </w:rPr>
              <m:t>r</m:t>
            </m:r>
          </m:e>
          <m:sub>
            <m:r>
              <w:rPr>
                <w:rFonts w:ascii="Cambria Math" w:hAnsi="Cambria Math" w:cs="Times New Roman"/>
              </w:rPr>
              <m:t>j</m:t>
            </m:r>
          </m:sub>
        </m:sSub>
      </m:oMath>
      <w:r w:rsidRPr="006E3546">
        <w:rPr>
          <w:rFonts w:ascii="Times New Roman" w:hAnsi="Times New Roman" w:cs="Times New Roman"/>
        </w:rPr>
        <w:t>;  Eq. 1). We also acco</w:t>
      </w:r>
      <w:proofErr w:type="spellStart"/>
      <w:r w:rsidRPr="006E3546">
        <w:rPr>
          <w:rFonts w:ascii="Times New Roman" w:hAnsi="Times New Roman" w:cs="Times New Roman"/>
        </w:rPr>
        <w:t>unted</w:t>
      </w:r>
      <w:proofErr w:type="spellEnd"/>
      <w:r w:rsidRPr="006E3546">
        <w:rPr>
          <w:rFonts w:ascii="Times New Roman" w:hAnsi="Times New Roman" w:cs="Times New Roman"/>
        </w:rPr>
        <w:t xml:space="preserve"> for multiple years of sampling with two indicator functions,</w:t>
      </w:r>
      <m:oMath>
        <m:r>
          <w:rPr>
            <w:rFonts w:ascii="Cambria Math" w:hAnsi="Cambria Math" w:cs="Times New Roman"/>
          </w:rPr>
          <m:t>I(</m:t>
        </m:r>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j</m:t>
            </m:r>
          </m:sub>
        </m:sSub>
        <m:r>
          <w:rPr>
            <w:rFonts w:ascii="Cambria Math" w:hAnsi="Cambria Math" w:cs="Times New Roman"/>
          </w:rPr>
          <m:t>)</m:t>
        </m:r>
      </m:oMath>
      <w:r w:rsidRPr="006E3546">
        <w:rPr>
          <w:rFonts w:ascii="Times New Roman" w:hAnsi="Times New Roman" w:cs="Times New Roman"/>
        </w:rPr>
        <w:t xml:space="preserve">and </w:t>
      </w:r>
      <m:oMath>
        <m:r>
          <w:rPr>
            <w:rFonts w:ascii="Cambria Math" w:hAnsi="Cambria Math" w:cs="Times New Roman"/>
          </w:rPr>
          <m:t>I(</m:t>
        </m:r>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j</m:t>
            </m:r>
          </m:sub>
        </m:sSub>
        <m:r>
          <w:rPr>
            <w:rFonts w:ascii="Cambria Math" w:hAnsi="Cambria Math" w:cs="Times New Roman"/>
          </w:rPr>
          <m:t>)</m:t>
        </m:r>
      </m:oMath>
      <w:r w:rsidRPr="006E3546">
        <w:rPr>
          <w:rFonts w:ascii="Times New Roman" w:hAnsi="Times New Roman" w:cs="Times New Roman"/>
        </w:rPr>
        <w:t xml:space="preserve">.The parameter </w:t>
      </w:r>
      <m:oMath>
        <m:sSub>
          <m:sSubPr>
            <m:ctrlPr>
              <w:rPr>
                <w:rFonts w:ascii="Cambria Math" w:hAnsi="Cambria Math" w:cs="Times New Roman"/>
              </w:rPr>
            </m:ctrlPr>
          </m:sSubPr>
          <m:e>
            <m:r>
              <w:rPr>
                <w:rFonts w:ascii="Cambria Math" w:hAnsi="Cambria Math" w:cs="Times New Roman"/>
              </w:rPr>
              <m:t>δ</m:t>
            </m:r>
          </m:e>
          <m:sub>
            <m:r>
              <w:rPr>
                <w:rFonts w:ascii="Cambria Math" w:hAnsi="Cambria Math" w:cs="Times New Roman"/>
              </w:rPr>
              <m:t>j</m:t>
            </m:r>
          </m:sub>
        </m:sSub>
      </m:oMath>
      <w:r w:rsidRPr="006E3546">
        <w:rPr>
          <w:rFonts w:ascii="Times New Roman" w:hAnsi="Times New Roman" w:cs="Times New Roman"/>
        </w:rPr>
        <w:t xml:space="preserve">is the log-odds difference in average occupancy at city </w:t>
      </w:r>
      <w:r w:rsidRPr="006E3546">
        <w:rPr>
          <w:rFonts w:ascii="Times New Roman" w:hAnsi="Times New Roman" w:cs="Times New Roman"/>
          <w:i/>
        </w:rPr>
        <w:t xml:space="preserve">j </w:t>
      </w:r>
      <w:r w:rsidRPr="006E3546">
        <w:rPr>
          <w:rFonts w:ascii="Times New Roman" w:hAnsi="Times New Roman" w:cs="Times New Roman"/>
        </w:rPr>
        <w:t xml:space="preserve">in 2016. If a city had 2016 data this </w:t>
      </w:r>
      <w:r w:rsidRPr="006E3546">
        <w:rPr>
          <w:rFonts w:ascii="Times New Roman" w:hAnsi="Times New Roman" w:cs="Times New Roman"/>
        </w:rPr>
        <w:lastRenderedPageBreak/>
        <w:t xml:space="preserve">term was estimated, otherwise it was 0. Conversely, </w:t>
      </w:r>
      <m:oMath>
        <m:sSub>
          <m:sSubPr>
            <m:ctrlPr>
              <w:rPr>
                <w:rFonts w:ascii="Cambria Math" w:hAnsi="Cambria Math" w:cs="Times New Roman"/>
              </w:rPr>
            </m:ctrlPr>
          </m:sSubPr>
          <m:e>
            <m:r>
              <w:rPr>
                <w:rFonts w:ascii="Cambria Math" w:hAnsi="Cambria Math" w:cs="Times New Roman"/>
              </w:rPr>
              <m:t>θ</m:t>
            </m:r>
          </m:e>
          <m:sub>
            <m:r>
              <w:rPr>
                <w:rFonts w:ascii="Cambria Math" w:hAnsi="Cambria Math" w:cs="Times New Roman"/>
              </w:rPr>
              <m:t>j</m:t>
            </m:r>
          </m:sub>
        </m:sSub>
      </m:oMath>
      <w:r w:rsidRPr="006E3546">
        <w:rPr>
          <w:rFonts w:ascii="Times New Roman" w:hAnsi="Times New Roman" w:cs="Times New Roman"/>
        </w:rPr>
        <w:t xml:space="preserve">is the log-odds difference in average occupancy at city </w:t>
      </w:r>
      <w:r w:rsidRPr="006E3546">
        <w:rPr>
          <w:rFonts w:ascii="Times New Roman" w:hAnsi="Times New Roman" w:cs="Times New Roman"/>
          <w:i/>
        </w:rPr>
        <w:t>j</w:t>
      </w:r>
      <w:r w:rsidRPr="006E3546">
        <w:rPr>
          <w:rFonts w:ascii="Times New Roman" w:hAnsi="Times New Roman" w:cs="Times New Roman"/>
        </w:rPr>
        <w:t xml:space="preserve"> in 2018 if and only if city </w:t>
      </w:r>
      <w:r w:rsidRPr="006E3546">
        <w:rPr>
          <w:rFonts w:ascii="Times New Roman" w:hAnsi="Times New Roman" w:cs="Times New Roman"/>
          <w:i/>
        </w:rPr>
        <w:t>j</w:t>
      </w:r>
      <w:r w:rsidRPr="006E3546">
        <w:rPr>
          <w:rFonts w:ascii="Times New Roman" w:hAnsi="Times New Roman" w:cs="Times New Roman"/>
        </w:rPr>
        <w:t xml:space="preserve"> had 2017 data. For the detection model we allowed the species-specific detection probability (</w:t>
      </w:r>
      <m:oMath>
        <m:sSub>
          <m:sSubPr>
            <m:ctrlPr>
              <w:rPr>
                <w:rFonts w:ascii="Cambria Math" w:hAnsi="Cambria Math" w:cs="Times New Roman"/>
              </w:rPr>
            </m:ctrlPr>
          </m:sSubPr>
          <m:e>
            <m:r>
              <w:rPr>
                <w:rFonts w:ascii="Cambria Math" w:hAnsi="Cambria Math" w:cs="Times New Roman"/>
                <w:sz w:val="24"/>
                <w:szCs w:val="24"/>
              </w:rPr>
              <m:t>ρ</m:t>
            </m:r>
          </m:e>
          <m:sub>
            <m:r>
              <w:rPr>
                <w:rFonts w:ascii="Cambria Math" w:hAnsi="Cambria Math" w:cs="Times New Roman"/>
              </w:rPr>
              <m:t>sj</m:t>
            </m:r>
          </m:sub>
        </m:sSub>
      </m:oMath>
      <w:r w:rsidRPr="006E3546">
        <w:rPr>
          <w:rFonts w:ascii="Times New Roman" w:hAnsi="Times New Roman" w:cs="Times New Roman"/>
          <w:sz w:val="24"/>
          <w:szCs w:val="24"/>
        </w:rPr>
        <w:t xml:space="preserve">) </w:t>
      </w:r>
      <w:r w:rsidRPr="006E3546">
        <w:rPr>
          <w:rFonts w:ascii="Times New Roman" w:hAnsi="Times New Roman" w:cs="Times New Roman"/>
        </w:rPr>
        <w:t>to vary among cities such that the logit-linear predictor was</w:t>
      </w:r>
      <w:r w:rsidRPr="006E3546">
        <w:rPr>
          <w:rFonts w:ascii="Times New Roman" w:hAnsi="Times New Roman" w:cs="Times New Roman"/>
          <w:sz w:val="24"/>
          <w:szCs w:val="24"/>
        </w:rPr>
        <w:t xml:space="preserve"> </w:t>
      </w:r>
      <m:oMath>
        <m:r>
          <w:rPr>
            <w:rFonts w:ascii="Cambria Math" w:hAnsi="Cambria Math" w:cs="Times New Roman"/>
          </w:rPr>
          <m:t>logit(</m:t>
        </m:r>
        <m:sSub>
          <m:sSubPr>
            <m:ctrlPr>
              <w:rPr>
                <w:rFonts w:ascii="Cambria Math" w:hAnsi="Cambria Math" w:cs="Times New Roman"/>
              </w:rPr>
            </m:ctrlPr>
          </m:sSubPr>
          <m:e>
            <m:r>
              <w:rPr>
                <w:rFonts w:ascii="Cambria Math" w:hAnsi="Cambria Math" w:cs="Times New Roman"/>
                <w:sz w:val="24"/>
                <w:szCs w:val="24"/>
              </w:rPr>
              <m:t>ρ</m:t>
            </m:r>
          </m:e>
          <m:sub>
            <m:r>
              <w:rPr>
                <w:rFonts w:ascii="Cambria Math" w:hAnsi="Cambria Math" w:cs="Times New Roman"/>
              </w:rPr>
              <m:t>sj</m:t>
            </m:r>
          </m:sub>
        </m:sSub>
        <m: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0</m:t>
            </m:r>
          </m:sub>
        </m:sSub>
        <m:r>
          <w:rPr>
            <w:rFonts w:ascii="Cambria Math" w:hAnsi="Cambria Math" w:cs="Times New Roman"/>
          </w:rPr>
          <m:t xml:space="preserve"> + </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j</m:t>
            </m:r>
          </m:sub>
        </m:sSub>
      </m:oMath>
      <w:r w:rsidRPr="006E3546">
        <w:rPr>
          <w:rFonts w:ascii="Times New Roman" w:hAnsi="Times New Roman" w:cs="Times New Roman"/>
        </w:rPr>
        <w:t>where</w:t>
      </w:r>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0</m:t>
            </m:r>
          </m:sub>
        </m:sSub>
      </m:oMath>
      <w:r w:rsidRPr="006E3546">
        <w:rPr>
          <w:rFonts w:ascii="Times New Roman" w:hAnsi="Times New Roman" w:cs="Times New Roman"/>
        </w:rPr>
        <w:t>is the average log-odds of detecting a species while</w:t>
      </w:r>
      <m:oMath>
        <m:r>
          <w:rPr>
            <w:rFonts w:ascii="Cambria Math" w:hAnsi="Cambria Math" w:cs="Times New Roman"/>
          </w:rPr>
          <m:t xml:space="preserve"> </m:t>
        </m:r>
        <m:sSub>
          <m:sSubPr>
            <m:ctrlPr>
              <w:rPr>
                <w:rFonts w:ascii="Cambria Math" w:hAnsi="Cambria Math" w:cs="Times New Roman"/>
              </w:rPr>
            </m:ctrlPr>
          </m:sSubPr>
          <m:e>
            <m:r>
              <w:rPr>
                <w:rFonts w:ascii="Cambria Math" w:hAnsi="Cambria Math" w:cs="Times New Roman"/>
              </w:rPr>
              <m:t>a</m:t>
            </m:r>
          </m:e>
          <m:sub>
            <m:r>
              <w:rPr>
                <w:rFonts w:ascii="Cambria Math" w:hAnsi="Cambria Math" w:cs="Times New Roman"/>
              </w:rPr>
              <m:t>j</m:t>
            </m:r>
          </m:sub>
        </m:sSub>
      </m:oMath>
      <w:r w:rsidRPr="006E3546">
        <w:rPr>
          <w:rFonts w:ascii="Times New Roman" w:hAnsi="Times New Roman" w:cs="Times New Roman"/>
        </w:rPr>
        <w:t>is a city level random-effect.</w:t>
      </w:r>
    </w:p>
    <w:p w14:paraId="47DDB4C4" w14:textId="77777777" w:rsidR="003C1451" w:rsidRPr="006E3546" w:rsidRDefault="006E3546">
      <w:pPr>
        <w:pStyle w:val="Heading2"/>
        <w:spacing w:line="480" w:lineRule="auto"/>
        <w:ind w:firstLine="720"/>
        <w:rPr>
          <w:rFonts w:ascii="Times New Roman" w:hAnsi="Times New Roman" w:cs="Times New Roman"/>
        </w:rPr>
      </w:pPr>
      <w:bookmarkStart w:id="9" w:name="_shauym770dly" w:colFirst="0" w:colLast="0"/>
      <w:bookmarkEnd w:id="9"/>
      <w:r w:rsidRPr="006E3546">
        <w:rPr>
          <w:rFonts w:ascii="Times New Roman" w:hAnsi="Times New Roman" w:cs="Times New Roman"/>
        </w:rPr>
        <w:t>Model set, prior specification, and model selection</w:t>
      </w:r>
    </w:p>
    <w:p w14:paraId="1F6C9E9E"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The four candidate models fit to each species’ data differed in the number of among-city variables (Eq. 2) and represented separate hypotheses about which differences in urban form among cities were correlated with the average occupancy of a species in a city (Eq. 2) or where a species was most likely to occur within a city (Eq. 3). The global model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global</m:t>
            </m:r>
          </m:sub>
        </m:sSub>
      </m:oMath>
      <w:r w:rsidRPr="006E3546">
        <w:rPr>
          <w:rFonts w:ascii="Times New Roman" w:hAnsi="Times New Roman" w:cs="Times New Roman"/>
        </w:rPr>
        <w:t>) described above contained both among-city variables, our greenspace model only included the proportion of greenspace in a city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greenspace</m:t>
            </m:r>
          </m:sub>
        </m:sSub>
      </m:oMath>
      <w:r w:rsidRPr="006E3546">
        <w:rPr>
          <w:rFonts w:ascii="Times New Roman" w:hAnsi="Times New Roman" w:cs="Times New Roman"/>
        </w:rPr>
        <w:t>), and our housing density model only included the average housing density of a city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housing</m:t>
            </m:r>
          </m:sub>
        </m:sSub>
      </m:oMath>
      <w:r w:rsidRPr="006E3546">
        <w:rPr>
          <w:rFonts w:ascii="Times New Roman" w:hAnsi="Times New Roman" w:cs="Times New Roman"/>
        </w:rPr>
        <w:t>). We also included a null model that contained no among-city variables (</w:t>
      </w:r>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null</m:t>
            </m:r>
          </m:sub>
        </m:sSub>
      </m:oMath>
      <w:r w:rsidRPr="006E3546">
        <w:rPr>
          <w:rFonts w:ascii="Times New Roman" w:hAnsi="Times New Roman" w:cs="Times New Roman"/>
        </w:rPr>
        <w:t>). All models included the site-level housing density covariate (</w:t>
      </w:r>
      <m:oMath>
        <m:sSub>
          <m:sSubPr>
            <m:ctrlPr>
              <w:rPr>
                <w:rFonts w:ascii="Cambria Math" w:hAnsi="Cambria Math" w:cs="Times New Roman"/>
              </w:rPr>
            </m:ctrlPr>
          </m:sSubPr>
          <m:e>
            <m:r>
              <w:rPr>
                <w:rFonts w:ascii="Cambria Math" w:hAnsi="Cambria Math" w:cs="Times New Roman"/>
              </w:rPr>
              <m:t>hden</m:t>
            </m:r>
          </m:e>
          <m:sub>
            <m:r>
              <w:rPr>
                <w:rFonts w:ascii="Cambria Math" w:hAnsi="Cambria Math" w:cs="Times New Roman"/>
              </w:rPr>
              <m:t xml:space="preserve">js </m:t>
            </m:r>
          </m:sub>
        </m:sSub>
      </m:oMath>
      <w:r w:rsidRPr="006E3546">
        <w:rPr>
          <w:rFonts w:ascii="Times New Roman" w:hAnsi="Times New Roman" w:cs="Times New Roman"/>
        </w:rPr>
        <w:t xml:space="preserve">; Eq. 1), which represents the urbanization gradient in each </w:t>
      </w:r>
      <w:proofErr w:type="gramStart"/>
      <w:r w:rsidRPr="006E3546">
        <w:rPr>
          <w:rFonts w:ascii="Times New Roman" w:hAnsi="Times New Roman" w:cs="Times New Roman"/>
        </w:rPr>
        <w:t>city,  and</w:t>
      </w:r>
      <w:proofErr w:type="gramEnd"/>
      <w:r w:rsidRPr="006E3546">
        <w:rPr>
          <w:rFonts w:ascii="Times New Roman" w:hAnsi="Times New Roman" w:cs="Times New Roman"/>
        </w:rPr>
        <w:t xml:space="preserve"> used the same detection model. Cities that were outside the distributional range of a species were omitted from that species’ analysis, and models were only fit to a species’ data if they were detected at a minimum of five participating UWIN cities (50% of sampled cities).</w:t>
      </w:r>
    </w:p>
    <w:p w14:paraId="250DDDF4" w14:textId="77777777" w:rsidR="003C1451" w:rsidRPr="006E3546" w:rsidRDefault="006E3546">
      <w:pPr>
        <w:spacing w:before="240" w:after="240" w:line="480" w:lineRule="auto"/>
        <w:rPr>
          <w:rFonts w:ascii="Times New Roman" w:hAnsi="Times New Roman" w:cs="Times New Roman"/>
        </w:rPr>
      </w:pPr>
      <w:r w:rsidRPr="006E3546">
        <w:rPr>
          <w:rFonts w:ascii="Times New Roman" w:hAnsi="Times New Roman" w:cs="Times New Roman"/>
        </w:rPr>
        <w:tab/>
        <w:t xml:space="preserve">We used a Bayesian framework to parameterize and evaluate our models. All logit-scale parameters, save for the random effect terms, were drawn from </w:t>
      </w:r>
      <w:proofErr w:type="gramStart"/>
      <w:r w:rsidRPr="006E3546">
        <w:rPr>
          <w:rFonts w:ascii="Times New Roman" w:hAnsi="Times New Roman" w:cs="Times New Roman"/>
        </w:rPr>
        <w:t>Logistic(</w:t>
      </w:r>
      <w:proofErr w:type="gramEnd"/>
      <w:r w:rsidRPr="006E3546">
        <w:rPr>
          <w:rFonts w:ascii="Times New Roman" w:hAnsi="Times New Roman" w:cs="Times New Roman"/>
        </w:rPr>
        <w:t>0,1) distributions which represent a vague logit-scale prior. Random effects were drawn from N(</w:t>
      </w:r>
      <w:proofErr w:type="gramStart"/>
      <w:r w:rsidRPr="006E3546">
        <w:rPr>
          <w:rFonts w:ascii="Times New Roman" w:hAnsi="Times New Roman" w:cs="Times New Roman"/>
        </w:rPr>
        <w:t>0,σ</w:t>
      </w:r>
      <w:proofErr w:type="gramEnd"/>
      <w:r w:rsidRPr="006E3546">
        <w:rPr>
          <w:rFonts w:ascii="Times New Roman" w:hAnsi="Times New Roman" w:cs="Times New Roman"/>
        </w:rPr>
        <w:t>) distributions where σ ~ Inv-gamma(0.001, 0.001). To compare the relative fit of each model we calculated the conditional predictive ordinate (CPO) of each data point at each MCMC step (</w:t>
      </w:r>
      <w:proofErr w:type="spellStart"/>
      <w:r w:rsidRPr="006E3546">
        <w:rPr>
          <w:rFonts w:ascii="Times New Roman" w:hAnsi="Times New Roman" w:cs="Times New Roman"/>
        </w:rPr>
        <w:t>Geisser</w:t>
      </w:r>
      <w:proofErr w:type="spellEnd"/>
      <w:r w:rsidRPr="006E3546">
        <w:rPr>
          <w:rFonts w:ascii="Times New Roman" w:hAnsi="Times New Roman" w:cs="Times New Roman"/>
        </w:rPr>
        <w:t xml:space="preserve"> 2017). Overall model performance was evaluated with the summary statistic </w:t>
      </w:r>
      <m:oMath>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Σ</m:t>
            </m:r>
          </m:e>
          <m:sub>
            <m:r>
              <w:rPr>
                <w:rFonts w:ascii="Cambria Math" w:hAnsi="Cambria Math" w:cs="Times New Roman"/>
              </w:rPr>
              <m:t>kt</m:t>
            </m:r>
          </m:sub>
        </m:sSub>
        <m:r>
          <w:rPr>
            <w:rFonts w:ascii="Cambria Math" w:hAnsi="Cambria Math" w:cs="Times New Roman"/>
          </w:rPr>
          <m:t>log(</m:t>
        </m:r>
        <m:sSub>
          <m:sSubPr>
            <m:ctrlPr>
              <w:rPr>
                <w:rFonts w:ascii="Cambria Math" w:hAnsi="Cambria Math" w:cs="Times New Roman"/>
              </w:rPr>
            </m:ctrlPr>
          </m:sSubPr>
          <m:e>
            <m:r>
              <w:rPr>
                <w:rFonts w:ascii="Cambria Math" w:hAnsi="Cambria Math" w:cs="Times New Roman"/>
              </w:rPr>
              <m:t>CPO</m:t>
            </m:r>
          </m:e>
          <m:sub>
            <m:r>
              <w:rPr>
                <w:rFonts w:ascii="Cambria Math" w:hAnsi="Cambria Math" w:cs="Times New Roman"/>
              </w:rPr>
              <m:t>k,t</m:t>
            </m:r>
          </m:sub>
        </m:sSub>
        <m:r>
          <w:rPr>
            <w:rFonts w:ascii="Cambria Math" w:hAnsi="Cambria Math" w:cs="Times New Roman"/>
          </w:rPr>
          <m:t>)</m:t>
        </m:r>
      </m:oMath>
      <w:r w:rsidRPr="006E3546">
        <w:rPr>
          <w:rFonts w:ascii="Times New Roman" w:hAnsi="Times New Roman" w:cs="Times New Roman"/>
        </w:rPr>
        <w:t xml:space="preserve">for data point </w:t>
      </w:r>
      <w:r w:rsidRPr="006E3546">
        <w:rPr>
          <w:rFonts w:ascii="Times New Roman" w:hAnsi="Times New Roman" w:cs="Times New Roman"/>
          <w:i/>
        </w:rPr>
        <w:t>k</w:t>
      </w:r>
      <w:r w:rsidRPr="006E3546">
        <w:rPr>
          <w:rFonts w:ascii="Times New Roman" w:hAnsi="Times New Roman" w:cs="Times New Roman"/>
        </w:rPr>
        <w:t xml:space="preserve"> and MCMC step </w:t>
      </w:r>
      <w:r w:rsidRPr="006E3546">
        <w:rPr>
          <w:rFonts w:ascii="Times New Roman" w:hAnsi="Times New Roman" w:cs="Times New Roman"/>
          <w:i/>
        </w:rPr>
        <w:t>t</w:t>
      </w:r>
      <w:r w:rsidRPr="006E3546">
        <w:rPr>
          <w:rFonts w:ascii="Times New Roman" w:hAnsi="Times New Roman" w:cs="Times New Roman"/>
        </w:rPr>
        <w:t xml:space="preserve"> and the lowest value indicates the best relative fit (Hooten and Hobbs 2015). Models were fit in JAGS version 4.3.0 </w:t>
      </w:r>
      <w:r w:rsidRPr="006E3546">
        <w:rPr>
          <w:rFonts w:ascii="Times New Roman" w:hAnsi="Times New Roman" w:cs="Times New Roman"/>
        </w:rPr>
        <w:lastRenderedPageBreak/>
        <w:t xml:space="preserve">(Plummer 2003) via the R programming language version 3.5.3 (R Core Team 2019). After a </w:t>
      </w:r>
      <w:proofErr w:type="gramStart"/>
      <w:r w:rsidRPr="006E3546">
        <w:rPr>
          <w:rFonts w:ascii="Times New Roman" w:hAnsi="Times New Roman" w:cs="Times New Roman"/>
        </w:rPr>
        <w:t>60,000 step</w:t>
      </w:r>
      <w:proofErr w:type="gramEnd"/>
      <w:r w:rsidRPr="006E3546">
        <w:rPr>
          <w:rFonts w:ascii="Times New Roman" w:hAnsi="Times New Roman" w:cs="Times New Roman"/>
        </w:rPr>
        <w:t xml:space="preserve"> adaptation and 60,000 step burn-in, each model was sampled 1,250,000 times across 5 chains. Due to the computational intensity of tracking the CPO of each data point, chains were thinned by 10 for a total of 125,000 samples. To verify model convergence, we ensured that Gelman-Rubin diagnostics for each parameter were &lt; 1.10 and examined trace plots of parameters from the MCMC chains to visually confirm proper mixing (Gelman et al. 2014). While the number of parameters could differ for the best-fit model of each species, we referenced parameters as we did for the global model (i.e., Eq. 1 – 3) for consistency.</w:t>
      </w:r>
    </w:p>
    <w:p w14:paraId="2008A937" w14:textId="77777777" w:rsidR="003C1451" w:rsidRPr="006E3546" w:rsidRDefault="006E3546">
      <w:pPr>
        <w:pStyle w:val="Heading2"/>
        <w:spacing w:before="240" w:after="240" w:line="480" w:lineRule="auto"/>
        <w:jc w:val="center"/>
        <w:rPr>
          <w:rFonts w:ascii="Times New Roman" w:hAnsi="Times New Roman" w:cs="Times New Roman"/>
        </w:rPr>
      </w:pPr>
      <w:bookmarkStart w:id="10" w:name="_n2wpxxds1pu0" w:colFirst="0" w:colLast="0"/>
      <w:bookmarkEnd w:id="10"/>
      <w:r w:rsidRPr="006E3546">
        <w:rPr>
          <w:rFonts w:ascii="Times New Roman" w:hAnsi="Times New Roman" w:cs="Times New Roman"/>
        </w:rPr>
        <w:t>Quantifying species richness within and among cities</w:t>
      </w:r>
    </w:p>
    <w:p w14:paraId="07507914"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We used posterior simulations of species occurrences from each species’ best-fit model to derive 1) within-city species richness at sites surrounded by less than or more than a city’s average housing density and 2) the most likely wildlife community to occur at the estimated median species richness.</w:t>
      </w:r>
    </w:p>
    <w:p w14:paraId="35419C6E" w14:textId="77777777" w:rsidR="003C1451" w:rsidRPr="006E3546" w:rsidRDefault="006E3546">
      <w:pPr>
        <w:pStyle w:val="Heading1"/>
        <w:spacing w:line="480" w:lineRule="auto"/>
        <w:rPr>
          <w:rFonts w:ascii="Times New Roman" w:hAnsi="Times New Roman" w:cs="Times New Roman"/>
        </w:rPr>
      </w:pPr>
      <w:bookmarkStart w:id="11" w:name="_4varnuqjrtpm" w:colFirst="0" w:colLast="0"/>
      <w:bookmarkEnd w:id="11"/>
      <w:r w:rsidRPr="006E3546">
        <w:rPr>
          <w:rFonts w:ascii="Times New Roman" w:hAnsi="Times New Roman" w:cs="Times New Roman"/>
        </w:rPr>
        <w:t>Results</w:t>
      </w:r>
    </w:p>
    <w:p w14:paraId="311AE93A"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A total of 25,115 camera trap nights occurred from 808 camera deployments at 569 sites across the 10 US cities. Eight species had enough data to analyze, representing a common suite of urban-adapted, medium-to-large mammals throughout North America: raccoon (</w:t>
      </w:r>
      <w:r w:rsidRPr="006E3546">
        <w:rPr>
          <w:rFonts w:ascii="Times New Roman" w:hAnsi="Times New Roman" w:cs="Times New Roman"/>
          <w:i/>
        </w:rPr>
        <w:t xml:space="preserve">Procyon </w:t>
      </w:r>
      <w:proofErr w:type="spellStart"/>
      <w:r w:rsidRPr="006E3546">
        <w:rPr>
          <w:rFonts w:ascii="Times New Roman" w:hAnsi="Times New Roman" w:cs="Times New Roman"/>
          <w:i/>
        </w:rPr>
        <w:t>lotor</w:t>
      </w:r>
      <w:proofErr w:type="spellEnd"/>
      <w:r w:rsidRPr="006E3546">
        <w:rPr>
          <w:rFonts w:ascii="Times New Roman" w:hAnsi="Times New Roman" w:cs="Times New Roman"/>
        </w:rPr>
        <w:t>, 5504 detections across 10 cities), eastern gray squirrel (</w:t>
      </w:r>
      <w:r w:rsidRPr="006E3546">
        <w:rPr>
          <w:rFonts w:ascii="Times New Roman" w:hAnsi="Times New Roman" w:cs="Times New Roman"/>
          <w:i/>
        </w:rPr>
        <w:t xml:space="preserve">Sciurus </w:t>
      </w:r>
      <w:proofErr w:type="spellStart"/>
      <w:r w:rsidRPr="006E3546">
        <w:rPr>
          <w:rFonts w:ascii="Times New Roman" w:hAnsi="Times New Roman" w:cs="Times New Roman"/>
          <w:i/>
        </w:rPr>
        <w:t>carolinensis</w:t>
      </w:r>
      <w:proofErr w:type="spellEnd"/>
      <w:r w:rsidRPr="006E3546">
        <w:rPr>
          <w:rFonts w:ascii="Times New Roman" w:hAnsi="Times New Roman" w:cs="Times New Roman"/>
        </w:rPr>
        <w:t>, 2465 detections across 6 cities), Virginia opossum (</w:t>
      </w:r>
      <w:r w:rsidRPr="006E3546">
        <w:rPr>
          <w:rFonts w:ascii="Times New Roman" w:hAnsi="Times New Roman" w:cs="Times New Roman"/>
          <w:i/>
        </w:rPr>
        <w:t>Didelphis virginiana</w:t>
      </w:r>
      <w:r w:rsidRPr="006E3546">
        <w:rPr>
          <w:rFonts w:ascii="Times New Roman" w:hAnsi="Times New Roman" w:cs="Times New Roman"/>
        </w:rPr>
        <w:t>, hereafter opossum, 2210 detections across 7 cities), cottontail rabbit (</w:t>
      </w:r>
      <w:proofErr w:type="spellStart"/>
      <w:r w:rsidRPr="006E3546">
        <w:rPr>
          <w:rFonts w:ascii="Times New Roman" w:hAnsi="Times New Roman" w:cs="Times New Roman"/>
          <w:i/>
        </w:rPr>
        <w:t>Sylvilagus</w:t>
      </w:r>
      <w:proofErr w:type="spellEnd"/>
      <w:r w:rsidRPr="006E3546">
        <w:rPr>
          <w:rFonts w:ascii="Times New Roman" w:hAnsi="Times New Roman" w:cs="Times New Roman"/>
          <w:i/>
        </w:rPr>
        <w:t xml:space="preserve"> floridanus</w:t>
      </w:r>
      <w:r w:rsidRPr="006E3546">
        <w:rPr>
          <w:rFonts w:ascii="Times New Roman" w:hAnsi="Times New Roman" w:cs="Times New Roman"/>
        </w:rPr>
        <w:t xml:space="preserve"> or </w:t>
      </w:r>
      <w:proofErr w:type="spellStart"/>
      <w:r w:rsidRPr="006E3546">
        <w:rPr>
          <w:rFonts w:ascii="Times New Roman" w:hAnsi="Times New Roman" w:cs="Times New Roman"/>
          <w:i/>
        </w:rPr>
        <w:t>Sylvilagus</w:t>
      </w:r>
      <w:proofErr w:type="spellEnd"/>
      <w:r w:rsidRPr="006E3546">
        <w:rPr>
          <w:rFonts w:ascii="Times New Roman" w:hAnsi="Times New Roman" w:cs="Times New Roman"/>
          <w:i/>
        </w:rPr>
        <w:t xml:space="preserve"> </w:t>
      </w:r>
      <w:proofErr w:type="spellStart"/>
      <w:r w:rsidRPr="006E3546">
        <w:rPr>
          <w:rFonts w:ascii="Times New Roman" w:hAnsi="Times New Roman" w:cs="Times New Roman"/>
          <w:i/>
          <w:color w:val="222222"/>
          <w:sz w:val="21"/>
          <w:szCs w:val="21"/>
          <w:highlight w:val="white"/>
        </w:rPr>
        <w:t>audubonii</w:t>
      </w:r>
      <w:proofErr w:type="spellEnd"/>
      <w:r w:rsidRPr="006E3546">
        <w:rPr>
          <w:rFonts w:ascii="Times New Roman" w:hAnsi="Times New Roman" w:cs="Times New Roman"/>
        </w:rPr>
        <w:t>, hereafter cottontail, 1731 detections across 9 cities), fox squirrel (</w:t>
      </w:r>
      <w:r w:rsidRPr="006E3546">
        <w:rPr>
          <w:rFonts w:ascii="Times New Roman" w:hAnsi="Times New Roman" w:cs="Times New Roman"/>
          <w:i/>
        </w:rPr>
        <w:t xml:space="preserve">Sciurus </w:t>
      </w:r>
      <w:proofErr w:type="spellStart"/>
      <w:r w:rsidRPr="006E3546">
        <w:rPr>
          <w:rFonts w:ascii="Times New Roman" w:hAnsi="Times New Roman" w:cs="Times New Roman"/>
          <w:i/>
        </w:rPr>
        <w:t>niger</w:t>
      </w:r>
      <w:proofErr w:type="spellEnd"/>
      <w:r w:rsidRPr="006E3546">
        <w:rPr>
          <w:rFonts w:ascii="Times New Roman" w:hAnsi="Times New Roman" w:cs="Times New Roman"/>
        </w:rPr>
        <w:t>, 1508 detections across 8 cities), coyote (</w:t>
      </w:r>
      <w:proofErr w:type="spellStart"/>
      <w:r w:rsidRPr="006E3546">
        <w:rPr>
          <w:rFonts w:ascii="Times New Roman" w:hAnsi="Times New Roman" w:cs="Times New Roman"/>
          <w:i/>
        </w:rPr>
        <w:t>Canis</w:t>
      </w:r>
      <w:proofErr w:type="spellEnd"/>
      <w:r w:rsidRPr="006E3546">
        <w:rPr>
          <w:rFonts w:ascii="Times New Roman" w:hAnsi="Times New Roman" w:cs="Times New Roman"/>
          <w:i/>
        </w:rPr>
        <w:t xml:space="preserve"> </w:t>
      </w:r>
      <w:proofErr w:type="spellStart"/>
      <w:r w:rsidRPr="006E3546">
        <w:rPr>
          <w:rFonts w:ascii="Times New Roman" w:hAnsi="Times New Roman" w:cs="Times New Roman"/>
          <w:i/>
        </w:rPr>
        <w:t>latrans</w:t>
      </w:r>
      <w:proofErr w:type="spellEnd"/>
      <w:r w:rsidRPr="006E3546">
        <w:rPr>
          <w:rFonts w:ascii="Times New Roman" w:hAnsi="Times New Roman" w:cs="Times New Roman"/>
        </w:rPr>
        <w:t>, 821 detections across 9 cities), striped skunk (</w:t>
      </w:r>
      <w:r w:rsidRPr="006E3546">
        <w:rPr>
          <w:rFonts w:ascii="Times New Roman" w:hAnsi="Times New Roman" w:cs="Times New Roman"/>
          <w:i/>
        </w:rPr>
        <w:t xml:space="preserve">Mephitis </w:t>
      </w:r>
      <w:proofErr w:type="spellStart"/>
      <w:r w:rsidRPr="006E3546">
        <w:rPr>
          <w:rFonts w:ascii="Times New Roman" w:hAnsi="Times New Roman" w:cs="Times New Roman"/>
          <w:i/>
        </w:rPr>
        <w:t>mephitis</w:t>
      </w:r>
      <w:proofErr w:type="spellEnd"/>
      <w:r w:rsidRPr="006E3546">
        <w:rPr>
          <w:rFonts w:ascii="Times New Roman" w:hAnsi="Times New Roman" w:cs="Times New Roman"/>
        </w:rPr>
        <w:t>, 548 detections across 9 cities), and red fox (</w:t>
      </w:r>
      <w:r w:rsidRPr="006E3546">
        <w:rPr>
          <w:rFonts w:ascii="Times New Roman" w:hAnsi="Times New Roman" w:cs="Times New Roman"/>
          <w:i/>
        </w:rPr>
        <w:t xml:space="preserve">Vulpes </w:t>
      </w:r>
      <w:proofErr w:type="spellStart"/>
      <w:r w:rsidRPr="006E3546">
        <w:rPr>
          <w:rFonts w:ascii="Times New Roman" w:hAnsi="Times New Roman" w:cs="Times New Roman"/>
          <w:i/>
        </w:rPr>
        <w:t>vulpes</w:t>
      </w:r>
      <w:proofErr w:type="spellEnd"/>
      <w:r w:rsidRPr="006E3546">
        <w:rPr>
          <w:rFonts w:ascii="Times New Roman" w:hAnsi="Times New Roman" w:cs="Times New Roman"/>
        </w:rPr>
        <w:t xml:space="preserve">, 368 detections across 8 </w:t>
      </w:r>
      <w:r w:rsidRPr="006E3546">
        <w:rPr>
          <w:rFonts w:ascii="Times New Roman" w:hAnsi="Times New Roman" w:cs="Times New Roman"/>
        </w:rPr>
        <w:lastRenderedPageBreak/>
        <w:t>cities). For a summary of the range and extent of within and among-city covariates see Supplemental material A.</w:t>
      </w:r>
    </w:p>
    <w:p w14:paraId="70721190" w14:textId="77777777" w:rsidR="003C1451" w:rsidRPr="006E3546" w:rsidRDefault="003C1451">
      <w:pPr>
        <w:spacing w:line="480" w:lineRule="auto"/>
        <w:rPr>
          <w:rFonts w:ascii="Times New Roman" w:hAnsi="Times New Roman" w:cs="Times New Roman"/>
        </w:rPr>
      </w:pPr>
    </w:p>
    <w:p w14:paraId="6318A3B1" w14:textId="77777777" w:rsidR="003C1451" w:rsidRPr="006E3546" w:rsidRDefault="006E3546">
      <w:pPr>
        <w:pStyle w:val="Heading2"/>
        <w:spacing w:line="480" w:lineRule="auto"/>
        <w:rPr>
          <w:rFonts w:ascii="Times New Roman" w:hAnsi="Times New Roman" w:cs="Times New Roman"/>
        </w:rPr>
      </w:pPr>
      <w:bookmarkStart w:id="12" w:name="_tf6b7yrwkah7" w:colFirst="0" w:colLast="0"/>
      <w:bookmarkEnd w:id="12"/>
      <w:r w:rsidRPr="006E3546">
        <w:rPr>
          <w:rFonts w:ascii="Times New Roman" w:hAnsi="Times New Roman" w:cs="Times New Roman"/>
        </w:rPr>
        <w:t>Model selection</w:t>
      </w:r>
    </w:p>
    <w:p w14:paraId="434CAA2C"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Model selection results indicated that differences in the urban form of cities were associated with the within-city habitat dynamics of all but one species, the striped skunk (Table 1). The global model (</w:t>
      </w:r>
      <w:proofErr w:type="spellStart"/>
      <w:r w:rsidRPr="006E3546">
        <w:rPr>
          <w:rFonts w:ascii="Times New Roman" w:hAnsi="Times New Roman" w:cs="Times New Roman"/>
          <w:i/>
        </w:rPr>
        <w:t>M</w:t>
      </w:r>
      <w:r w:rsidRPr="006E3546">
        <w:rPr>
          <w:rFonts w:ascii="Times New Roman" w:hAnsi="Times New Roman" w:cs="Times New Roman"/>
          <w:i/>
          <w:vertAlign w:val="subscript"/>
        </w:rPr>
        <w:t>global</w:t>
      </w:r>
      <w:proofErr w:type="spellEnd"/>
      <w:r w:rsidRPr="006E3546">
        <w:rPr>
          <w:rFonts w:ascii="Times New Roman" w:hAnsi="Times New Roman" w:cs="Times New Roman"/>
        </w:rPr>
        <w:t>) was the best fit model for gray squirrel, the housing model (</w:t>
      </w:r>
      <w:proofErr w:type="spellStart"/>
      <w:r w:rsidRPr="006E3546">
        <w:rPr>
          <w:rFonts w:ascii="Times New Roman" w:hAnsi="Times New Roman" w:cs="Times New Roman"/>
          <w:i/>
        </w:rPr>
        <w:t>M</w:t>
      </w:r>
      <w:r w:rsidRPr="006E3546">
        <w:rPr>
          <w:rFonts w:ascii="Times New Roman" w:hAnsi="Times New Roman" w:cs="Times New Roman"/>
          <w:i/>
          <w:vertAlign w:val="subscript"/>
        </w:rPr>
        <w:t>housing</w:t>
      </w:r>
      <w:proofErr w:type="spellEnd"/>
      <w:r w:rsidRPr="006E3546">
        <w:rPr>
          <w:rFonts w:ascii="Times New Roman" w:hAnsi="Times New Roman" w:cs="Times New Roman"/>
        </w:rPr>
        <w:t>) for coyote, opossum and raccoon, and the greenspace model (</w:t>
      </w:r>
      <w:proofErr w:type="spellStart"/>
      <w:r w:rsidRPr="006E3546">
        <w:rPr>
          <w:rFonts w:ascii="Times New Roman" w:hAnsi="Times New Roman" w:cs="Times New Roman"/>
          <w:i/>
        </w:rPr>
        <w:t>M</w:t>
      </w:r>
      <w:r w:rsidRPr="006E3546">
        <w:rPr>
          <w:rFonts w:ascii="Times New Roman" w:hAnsi="Times New Roman" w:cs="Times New Roman"/>
          <w:i/>
          <w:vertAlign w:val="subscript"/>
        </w:rPr>
        <w:t>greenspace</w:t>
      </w:r>
      <w:proofErr w:type="spellEnd"/>
      <w:r w:rsidRPr="006E3546">
        <w:rPr>
          <w:rFonts w:ascii="Times New Roman" w:hAnsi="Times New Roman" w:cs="Times New Roman"/>
        </w:rPr>
        <w:t>) for cottontail, fox squirrel, and red fox (Table 1).</w:t>
      </w:r>
    </w:p>
    <w:p w14:paraId="6F2930E6" w14:textId="77777777" w:rsidR="003C1451" w:rsidRPr="006E3546" w:rsidRDefault="003C1451">
      <w:pPr>
        <w:rPr>
          <w:rFonts w:ascii="Times New Roman" w:hAnsi="Times New Roman" w:cs="Times New Roman"/>
        </w:rPr>
      </w:pPr>
    </w:p>
    <w:p w14:paraId="1A45DC5F" w14:textId="77777777" w:rsidR="003C1451" w:rsidRPr="006E3546" w:rsidRDefault="003C1451">
      <w:pPr>
        <w:rPr>
          <w:rFonts w:ascii="Times New Roman" w:hAnsi="Times New Roman" w:cs="Times New Roman"/>
        </w:rPr>
      </w:pPr>
    </w:p>
    <w:tbl>
      <w:tblPr>
        <w:tblStyle w:val="a3"/>
        <w:tblW w:w="6885" w:type="dxa"/>
        <w:tblBorders>
          <w:top w:val="nil"/>
          <w:left w:val="nil"/>
          <w:bottom w:val="nil"/>
          <w:right w:val="nil"/>
          <w:insideH w:val="nil"/>
          <w:insideV w:val="nil"/>
        </w:tblBorders>
        <w:tblLayout w:type="fixed"/>
        <w:tblLook w:val="0600" w:firstRow="0" w:lastRow="0" w:firstColumn="0" w:lastColumn="0" w:noHBand="1" w:noVBand="1"/>
      </w:tblPr>
      <w:tblGrid>
        <w:gridCol w:w="1425"/>
        <w:gridCol w:w="1515"/>
        <w:gridCol w:w="1425"/>
        <w:gridCol w:w="1425"/>
        <w:gridCol w:w="1095"/>
      </w:tblGrid>
      <w:tr w:rsidR="003C1451" w:rsidRPr="006E3546" w14:paraId="4CC3BEAF" w14:textId="77777777">
        <w:trPr>
          <w:trHeight w:val="2120"/>
        </w:trPr>
        <w:tc>
          <w:tcPr>
            <w:tcW w:w="6885" w:type="dxa"/>
            <w:gridSpan w:val="5"/>
            <w:tcBorders>
              <w:top w:val="nil"/>
              <w:left w:val="nil"/>
              <w:bottom w:val="single" w:sz="8" w:space="0" w:color="000000"/>
              <w:right w:val="nil"/>
            </w:tcBorders>
            <w:tcMar>
              <w:top w:w="100" w:type="dxa"/>
              <w:left w:w="100" w:type="dxa"/>
              <w:bottom w:w="100" w:type="dxa"/>
              <w:right w:w="100" w:type="dxa"/>
            </w:tcMar>
          </w:tcPr>
          <w:p w14:paraId="0523E2E3"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Table 1. Model selection results of the four candidate models fit to each species data collected across 10 U.S. cities. Models were compared with the summary statistic  </w:t>
            </w:r>
            <m:oMath>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Σ</m:t>
                  </m:r>
                </m:e>
                <m:sub>
                  <m:r>
                    <w:rPr>
                      <w:rFonts w:ascii="Cambria Math" w:hAnsi="Cambria Math" w:cs="Times New Roman"/>
                      <w:sz w:val="24"/>
                      <w:szCs w:val="24"/>
                    </w:rPr>
                    <m:t>kt</m:t>
                  </m:r>
                </m:sub>
              </m:sSub>
              <m:r>
                <w:rPr>
                  <w:rFonts w:ascii="Cambria Math" w:hAnsi="Cambria Math" w:cs="Times New Roman"/>
                  <w:sz w:val="24"/>
                  <w:szCs w:val="24"/>
                </w:rPr>
                <m:t>log(</m:t>
              </m:r>
              <m:sSub>
                <m:sSubPr>
                  <m:ctrlPr>
                    <w:rPr>
                      <w:rFonts w:ascii="Cambria Math" w:hAnsi="Cambria Math" w:cs="Times New Roman"/>
                      <w:sz w:val="24"/>
                      <w:szCs w:val="24"/>
                    </w:rPr>
                  </m:ctrlPr>
                </m:sSubPr>
                <m:e>
                  <m:r>
                    <w:rPr>
                      <w:rFonts w:ascii="Cambria Math" w:hAnsi="Cambria Math" w:cs="Times New Roman"/>
                      <w:sz w:val="24"/>
                      <w:szCs w:val="24"/>
                    </w:rPr>
                    <m:t>CPO</m:t>
                  </m:r>
                </m:e>
                <m:sub>
                  <m:r>
                    <w:rPr>
                      <w:rFonts w:ascii="Cambria Math" w:hAnsi="Cambria Math" w:cs="Times New Roman"/>
                      <w:sz w:val="24"/>
                      <w:szCs w:val="24"/>
                    </w:rPr>
                    <m:t>k,t</m:t>
                  </m:r>
                </m:sub>
              </m:sSub>
            </m:oMath>
            <w:r w:rsidRPr="006E3546">
              <w:rPr>
                <w:rFonts w:ascii="Times New Roman" w:hAnsi="Times New Roman" w:cs="Times New Roman"/>
                <w:sz w:val="24"/>
                <w:szCs w:val="24"/>
              </w:rPr>
              <w:t>)</w:t>
            </w:r>
            <w:r w:rsidRPr="006E3546">
              <w:rPr>
                <w:rFonts w:ascii="Times New Roman" w:hAnsi="Times New Roman" w:cs="Times New Roman"/>
              </w:rPr>
              <w:t xml:space="preserve"> for data point </w:t>
            </w:r>
            <w:r w:rsidRPr="006E3546">
              <w:rPr>
                <w:rFonts w:ascii="Times New Roman" w:hAnsi="Times New Roman" w:cs="Times New Roman"/>
                <w:i/>
              </w:rPr>
              <w:t>k</w:t>
            </w:r>
            <w:r w:rsidRPr="006E3546">
              <w:rPr>
                <w:rFonts w:ascii="Times New Roman" w:hAnsi="Times New Roman" w:cs="Times New Roman"/>
              </w:rPr>
              <w:t xml:space="preserve"> and MCMC step </w:t>
            </w:r>
            <w:r w:rsidRPr="006E3546">
              <w:rPr>
                <w:rFonts w:ascii="Times New Roman" w:hAnsi="Times New Roman" w:cs="Times New Roman"/>
                <w:i/>
              </w:rPr>
              <w:t>t</w:t>
            </w:r>
            <w:r w:rsidRPr="006E3546">
              <w:rPr>
                <w:rFonts w:ascii="Times New Roman" w:hAnsi="Times New Roman" w:cs="Times New Roman"/>
              </w:rPr>
              <w:t>, where CPO is the conditional predictive ordinate. Lower values indicate better model fit. The lowest score, which represents the best fit model, is bolded for each species. Species are sorted by their best fit model.</w:t>
            </w:r>
          </w:p>
        </w:tc>
      </w:tr>
      <w:tr w:rsidR="003C1451" w:rsidRPr="006E3546" w14:paraId="53E67116" w14:textId="77777777">
        <w:trPr>
          <w:trHeight w:val="520"/>
        </w:trPr>
        <w:tc>
          <w:tcPr>
            <w:tcW w:w="1425" w:type="dxa"/>
            <w:tcBorders>
              <w:top w:val="nil"/>
              <w:left w:val="nil"/>
              <w:bottom w:val="single" w:sz="8" w:space="0" w:color="000000"/>
              <w:right w:val="nil"/>
            </w:tcBorders>
            <w:shd w:val="clear" w:color="auto" w:fill="auto"/>
            <w:tcMar>
              <w:top w:w="100" w:type="dxa"/>
              <w:left w:w="100" w:type="dxa"/>
              <w:bottom w:w="100" w:type="dxa"/>
              <w:right w:w="100" w:type="dxa"/>
            </w:tcMar>
          </w:tcPr>
          <w:p w14:paraId="0C771D76" w14:textId="77777777" w:rsidR="003C1451" w:rsidRPr="006E3546" w:rsidRDefault="006E3546">
            <w:pPr>
              <w:rPr>
                <w:rFonts w:ascii="Times New Roman" w:hAnsi="Times New Roman" w:cs="Times New Roman"/>
              </w:rPr>
            </w:pPr>
            <w:r w:rsidRPr="006E3546">
              <w:rPr>
                <w:rFonts w:ascii="Times New Roman" w:hAnsi="Times New Roman" w:cs="Times New Roman"/>
              </w:rPr>
              <w:t>Species</w:t>
            </w:r>
          </w:p>
        </w:tc>
        <w:tc>
          <w:tcPr>
            <w:tcW w:w="1515" w:type="dxa"/>
            <w:tcBorders>
              <w:top w:val="nil"/>
              <w:left w:val="nil"/>
              <w:bottom w:val="single" w:sz="8" w:space="0" w:color="000000"/>
              <w:right w:val="nil"/>
            </w:tcBorders>
            <w:shd w:val="clear" w:color="auto" w:fill="auto"/>
            <w:tcMar>
              <w:top w:w="100" w:type="dxa"/>
              <w:left w:w="100" w:type="dxa"/>
              <w:bottom w:w="100" w:type="dxa"/>
              <w:right w:w="100" w:type="dxa"/>
            </w:tcMar>
          </w:tcPr>
          <w:p w14:paraId="50B20232" w14:textId="77777777" w:rsidR="003C1451" w:rsidRPr="006E3546" w:rsidRDefault="006E3546">
            <w:pPr>
              <w:jc w:val="right"/>
              <w:rPr>
                <w:rFonts w:ascii="Times New Roman" w:hAnsi="Times New Roman" w:cs="Times New Roman"/>
                <w:i/>
                <w:vertAlign w:val="subscript"/>
              </w:rPr>
            </w:pPr>
            <w:proofErr w:type="spellStart"/>
            <w:r w:rsidRPr="006E3546">
              <w:rPr>
                <w:rFonts w:ascii="Times New Roman" w:hAnsi="Times New Roman" w:cs="Times New Roman"/>
                <w:i/>
              </w:rPr>
              <w:t>M</w:t>
            </w:r>
            <w:r w:rsidRPr="006E3546">
              <w:rPr>
                <w:rFonts w:ascii="Times New Roman" w:hAnsi="Times New Roman" w:cs="Times New Roman"/>
                <w:i/>
                <w:vertAlign w:val="subscript"/>
              </w:rPr>
              <w:t>global</w:t>
            </w:r>
            <w:proofErr w:type="spellEnd"/>
          </w:p>
        </w:tc>
        <w:tc>
          <w:tcPr>
            <w:tcW w:w="1425" w:type="dxa"/>
            <w:tcBorders>
              <w:top w:val="nil"/>
              <w:left w:val="nil"/>
              <w:bottom w:val="single" w:sz="8" w:space="0" w:color="000000"/>
              <w:right w:val="nil"/>
            </w:tcBorders>
            <w:shd w:val="clear" w:color="auto" w:fill="auto"/>
            <w:tcMar>
              <w:top w:w="100" w:type="dxa"/>
              <w:left w:w="100" w:type="dxa"/>
              <w:bottom w:w="100" w:type="dxa"/>
              <w:right w:w="100" w:type="dxa"/>
            </w:tcMar>
          </w:tcPr>
          <w:p w14:paraId="580B1932" w14:textId="77777777" w:rsidR="003C1451" w:rsidRPr="006E3546" w:rsidRDefault="006E3546">
            <w:pPr>
              <w:jc w:val="right"/>
              <w:rPr>
                <w:rFonts w:ascii="Times New Roman" w:hAnsi="Times New Roman" w:cs="Times New Roman"/>
                <w:i/>
                <w:vertAlign w:val="subscript"/>
              </w:rPr>
            </w:pPr>
            <w:proofErr w:type="spellStart"/>
            <w:r w:rsidRPr="006E3546">
              <w:rPr>
                <w:rFonts w:ascii="Times New Roman" w:hAnsi="Times New Roman" w:cs="Times New Roman"/>
                <w:i/>
              </w:rPr>
              <w:t>M</w:t>
            </w:r>
            <w:r w:rsidRPr="006E3546">
              <w:rPr>
                <w:rFonts w:ascii="Times New Roman" w:hAnsi="Times New Roman" w:cs="Times New Roman"/>
                <w:i/>
                <w:vertAlign w:val="subscript"/>
              </w:rPr>
              <w:t>housing</w:t>
            </w:r>
            <w:proofErr w:type="spellEnd"/>
          </w:p>
        </w:tc>
        <w:tc>
          <w:tcPr>
            <w:tcW w:w="1425" w:type="dxa"/>
            <w:tcBorders>
              <w:top w:val="nil"/>
              <w:left w:val="nil"/>
              <w:bottom w:val="single" w:sz="8" w:space="0" w:color="000000"/>
              <w:right w:val="nil"/>
            </w:tcBorders>
            <w:shd w:val="clear" w:color="auto" w:fill="auto"/>
            <w:tcMar>
              <w:top w:w="100" w:type="dxa"/>
              <w:left w:w="100" w:type="dxa"/>
              <w:bottom w:w="100" w:type="dxa"/>
              <w:right w:w="100" w:type="dxa"/>
            </w:tcMar>
          </w:tcPr>
          <w:p w14:paraId="3CD2759F" w14:textId="77777777" w:rsidR="003C1451" w:rsidRPr="006E3546" w:rsidRDefault="006E3546">
            <w:pPr>
              <w:jc w:val="right"/>
              <w:rPr>
                <w:rFonts w:ascii="Times New Roman" w:hAnsi="Times New Roman" w:cs="Times New Roman"/>
                <w:i/>
                <w:vertAlign w:val="subscript"/>
              </w:rPr>
            </w:pPr>
            <w:proofErr w:type="spellStart"/>
            <w:r w:rsidRPr="006E3546">
              <w:rPr>
                <w:rFonts w:ascii="Times New Roman" w:hAnsi="Times New Roman" w:cs="Times New Roman"/>
                <w:i/>
              </w:rPr>
              <w:t>M</w:t>
            </w:r>
            <w:r w:rsidRPr="006E3546">
              <w:rPr>
                <w:rFonts w:ascii="Times New Roman" w:hAnsi="Times New Roman" w:cs="Times New Roman"/>
                <w:i/>
                <w:vertAlign w:val="subscript"/>
              </w:rPr>
              <w:t>greenspace</w:t>
            </w:r>
            <w:proofErr w:type="spellEnd"/>
          </w:p>
        </w:tc>
        <w:tc>
          <w:tcPr>
            <w:tcW w:w="1095" w:type="dxa"/>
            <w:tcBorders>
              <w:top w:val="nil"/>
              <w:left w:val="nil"/>
              <w:bottom w:val="single" w:sz="8" w:space="0" w:color="000000"/>
              <w:right w:val="nil"/>
            </w:tcBorders>
            <w:shd w:val="clear" w:color="auto" w:fill="auto"/>
            <w:tcMar>
              <w:top w:w="100" w:type="dxa"/>
              <w:left w:w="100" w:type="dxa"/>
              <w:bottom w:w="100" w:type="dxa"/>
              <w:right w:w="100" w:type="dxa"/>
            </w:tcMar>
          </w:tcPr>
          <w:p w14:paraId="70F72229" w14:textId="77777777" w:rsidR="003C1451" w:rsidRPr="006E3546" w:rsidRDefault="006E3546">
            <w:pPr>
              <w:jc w:val="right"/>
              <w:rPr>
                <w:rFonts w:ascii="Times New Roman" w:hAnsi="Times New Roman" w:cs="Times New Roman"/>
                <w:i/>
                <w:vertAlign w:val="subscript"/>
              </w:rPr>
            </w:pPr>
            <w:proofErr w:type="spellStart"/>
            <w:r w:rsidRPr="006E3546">
              <w:rPr>
                <w:rFonts w:ascii="Times New Roman" w:hAnsi="Times New Roman" w:cs="Times New Roman"/>
                <w:i/>
              </w:rPr>
              <w:t>M</w:t>
            </w:r>
            <w:r w:rsidRPr="006E3546">
              <w:rPr>
                <w:rFonts w:ascii="Times New Roman" w:hAnsi="Times New Roman" w:cs="Times New Roman"/>
                <w:i/>
                <w:vertAlign w:val="subscript"/>
              </w:rPr>
              <w:t>null</w:t>
            </w:r>
            <w:proofErr w:type="spellEnd"/>
          </w:p>
        </w:tc>
      </w:tr>
      <w:tr w:rsidR="003C1451" w:rsidRPr="006E3546" w14:paraId="306E64CE" w14:textId="77777777">
        <w:trPr>
          <w:trHeight w:val="740"/>
        </w:trPr>
        <w:tc>
          <w:tcPr>
            <w:tcW w:w="1425" w:type="dxa"/>
            <w:tcBorders>
              <w:top w:val="nil"/>
              <w:left w:val="nil"/>
              <w:bottom w:val="nil"/>
              <w:right w:val="nil"/>
            </w:tcBorders>
            <w:shd w:val="clear" w:color="auto" w:fill="auto"/>
            <w:tcMar>
              <w:top w:w="100" w:type="dxa"/>
              <w:left w:w="100" w:type="dxa"/>
              <w:bottom w:w="100" w:type="dxa"/>
              <w:right w:w="100" w:type="dxa"/>
            </w:tcMar>
          </w:tcPr>
          <w:p w14:paraId="4A8D2BF0" w14:textId="77777777" w:rsidR="003C1451" w:rsidRPr="006E3546" w:rsidRDefault="006E3546">
            <w:pPr>
              <w:rPr>
                <w:rFonts w:ascii="Times New Roman" w:hAnsi="Times New Roman" w:cs="Times New Roman"/>
              </w:rPr>
            </w:pPr>
            <w:r w:rsidRPr="006E3546">
              <w:rPr>
                <w:rFonts w:ascii="Times New Roman" w:hAnsi="Times New Roman" w:cs="Times New Roman"/>
              </w:rPr>
              <w:t>gray squirrel</w:t>
            </w:r>
          </w:p>
        </w:tc>
        <w:tc>
          <w:tcPr>
            <w:tcW w:w="1515" w:type="dxa"/>
            <w:tcBorders>
              <w:top w:val="nil"/>
              <w:left w:val="nil"/>
              <w:bottom w:val="nil"/>
              <w:right w:val="nil"/>
            </w:tcBorders>
            <w:shd w:val="clear" w:color="auto" w:fill="auto"/>
            <w:tcMar>
              <w:top w:w="100" w:type="dxa"/>
              <w:left w:w="100" w:type="dxa"/>
              <w:bottom w:w="100" w:type="dxa"/>
              <w:right w:w="100" w:type="dxa"/>
            </w:tcMar>
          </w:tcPr>
          <w:p w14:paraId="24DB72F3" w14:textId="77777777" w:rsidR="003C1451" w:rsidRPr="006E3546" w:rsidRDefault="006E3546">
            <w:pPr>
              <w:jc w:val="right"/>
              <w:rPr>
                <w:rFonts w:ascii="Times New Roman" w:hAnsi="Times New Roman" w:cs="Times New Roman"/>
                <w:b/>
              </w:rPr>
            </w:pPr>
            <w:r w:rsidRPr="006E3546">
              <w:rPr>
                <w:rFonts w:ascii="Times New Roman" w:hAnsi="Times New Roman" w:cs="Times New Roman"/>
                <w:b/>
              </w:rPr>
              <w:t>2128.28</w:t>
            </w:r>
          </w:p>
        </w:tc>
        <w:tc>
          <w:tcPr>
            <w:tcW w:w="1425" w:type="dxa"/>
            <w:tcBorders>
              <w:top w:val="nil"/>
              <w:left w:val="nil"/>
              <w:bottom w:val="nil"/>
              <w:right w:val="nil"/>
            </w:tcBorders>
            <w:shd w:val="clear" w:color="auto" w:fill="auto"/>
            <w:tcMar>
              <w:top w:w="100" w:type="dxa"/>
              <w:left w:w="100" w:type="dxa"/>
              <w:bottom w:w="100" w:type="dxa"/>
              <w:right w:w="100" w:type="dxa"/>
            </w:tcMar>
          </w:tcPr>
          <w:p w14:paraId="11D5A92D"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2131.34</w:t>
            </w:r>
          </w:p>
        </w:tc>
        <w:tc>
          <w:tcPr>
            <w:tcW w:w="1425" w:type="dxa"/>
            <w:tcBorders>
              <w:top w:val="nil"/>
              <w:left w:val="nil"/>
              <w:bottom w:val="nil"/>
              <w:right w:val="nil"/>
            </w:tcBorders>
            <w:shd w:val="clear" w:color="auto" w:fill="auto"/>
            <w:tcMar>
              <w:top w:w="100" w:type="dxa"/>
              <w:left w:w="100" w:type="dxa"/>
              <w:bottom w:w="100" w:type="dxa"/>
              <w:right w:w="100" w:type="dxa"/>
            </w:tcMar>
          </w:tcPr>
          <w:p w14:paraId="4CC7CF1B"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2128.63</w:t>
            </w:r>
          </w:p>
        </w:tc>
        <w:tc>
          <w:tcPr>
            <w:tcW w:w="1095" w:type="dxa"/>
            <w:tcBorders>
              <w:top w:val="nil"/>
              <w:left w:val="nil"/>
              <w:bottom w:val="nil"/>
              <w:right w:val="nil"/>
            </w:tcBorders>
            <w:shd w:val="clear" w:color="auto" w:fill="auto"/>
            <w:tcMar>
              <w:top w:w="100" w:type="dxa"/>
              <w:left w:w="100" w:type="dxa"/>
              <w:bottom w:w="100" w:type="dxa"/>
              <w:right w:w="100" w:type="dxa"/>
            </w:tcMar>
          </w:tcPr>
          <w:p w14:paraId="28611BA6"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2129.17</w:t>
            </w:r>
          </w:p>
        </w:tc>
      </w:tr>
      <w:tr w:rsidR="003C1451" w:rsidRPr="006E3546" w14:paraId="43F571F2" w14:textId="77777777">
        <w:trPr>
          <w:trHeight w:val="500"/>
        </w:trPr>
        <w:tc>
          <w:tcPr>
            <w:tcW w:w="1425" w:type="dxa"/>
            <w:tcBorders>
              <w:top w:val="nil"/>
              <w:left w:val="nil"/>
              <w:bottom w:val="nil"/>
              <w:right w:val="nil"/>
            </w:tcBorders>
            <w:shd w:val="clear" w:color="auto" w:fill="auto"/>
            <w:tcMar>
              <w:top w:w="100" w:type="dxa"/>
              <w:left w:w="100" w:type="dxa"/>
              <w:bottom w:w="100" w:type="dxa"/>
              <w:right w:w="100" w:type="dxa"/>
            </w:tcMar>
          </w:tcPr>
          <w:p w14:paraId="161E00D7" w14:textId="77777777" w:rsidR="003C1451" w:rsidRPr="006E3546" w:rsidRDefault="006E3546">
            <w:pPr>
              <w:rPr>
                <w:rFonts w:ascii="Times New Roman" w:hAnsi="Times New Roman" w:cs="Times New Roman"/>
              </w:rPr>
            </w:pPr>
            <w:r w:rsidRPr="006E3546">
              <w:rPr>
                <w:rFonts w:ascii="Times New Roman" w:hAnsi="Times New Roman" w:cs="Times New Roman"/>
              </w:rPr>
              <w:t>coyote</w:t>
            </w:r>
          </w:p>
        </w:tc>
        <w:tc>
          <w:tcPr>
            <w:tcW w:w="1515" w:type="dxa"/>
            <w:tcBorders>
              <w:top w:val="nil"/>
              <w:left w:val="nil"/>
              <w:bottom w:val="nil"/>
              <w:right w:val="nil"/>
            </w:tcBorders>
            <w:shd w:val="clear" w:color="auto" w:fill="auto"/>
            <w:tcMar>
              <w:top w:w="100" w:type="dxa"/>
              <w:left w:w="100" w:type="dxa"/>
              <w:bottom w:w="100" w:type="dxa"/>
              <w:right w:w="100" w:type="dxa"/>
            </w:tcMar>
          </w:tcPr>
          <w:p w14:paraId="1812EEF5"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1211.06</w:t>
            </w:r>
          </w:p>
        </w:tc>
        <w:tc>
          <w:tcPr>
            <w:tcW w:w="1425" w:type="dxa"/>
            <w:tcBorders>
              <w:top w:val="nil"/>
              <w:left w:val="nil"/>
              <w:bottom w:val="nil"/>
              <w:right w:val="nil"/>
            </w:tcBorders>
            <w:shd w:val="clear" w:color="auto" w:fill="auto"/>
            <w:tcMar>
              <w:top w:w="100" w:type="dxa"/>
              <w:left w:w="100" w:type="dxa"/>
              <w:bottom w:w="100" w:type="dxa"/>
              <w:right w:w="100" w:type="dxa"/>
            </w:tcMar>
          </w:tcPr>
          <w:p w14:paraId="2965DEFC" w14:textId="77777777" w:rsidR="003C1451" w:rsidRPr="006E3546" w:rsidRDefault="006E3546">
            <w:pPr>
              <w:jc w:val="right"/>
              <w:rPr>
                <w:rFonts w:ascii="Times New Roman" w:hAnsi="Times New Roman" w:cs="Times New Roman"/>
                <w:b/>
              </w:rPr>
            </w:pPr>
            <w:r w:rsidRPr="006E3546">
              <w:rPr>
                <w:rFonts w:ascii="Times New Roman" w:hAnsi="Times New Roman" w:cs="Times New Roman"/>
                <w:b/>
              </w:rPr>
              <w:t>1209.59</w:t>
            </w:r>
          </w:p>
        </w:tc>
        <w:tc>
          <w:tcPr>
            <w:tcW w:w="1425" w:type="dxa"/>
            <w:tcBorders>
              <w:top w:val="nil"/>
              <w:left w:val="nil"/>
              <w:bottom w:val="nil"/>
              <w:right w:val="nil"/>
            </w:tcBorders>
            <w:shd w:val="clear" w:color="auto" w:fill="auto"/>
            <w:tcMar>
              <w:top w:w="100" w:type="dxa"/>
              <w:left w:w="100" w:type="dxa"/>
              <w:bottom w:w="100" w:type="dxa"/>
              <w:right w:w="100" w:type="dxa"/>
            </w:tcMar>
          </w:tcPr>
          <w:p w14:paraId="442822F1"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1210.46</w:t>
            </w:r>
          </w:p>
        </w:tc>
        <w:tc>
          <w:tcPr>
            <w:tcW w:w="1095" w:type="dxa"/>
            <w:tcBorders>
              <w:top w:val="nil"/>
              <w:left w:val="nil"/>
              <w:bottom w:val="nil"/>
              <w:right w:val="nil"/>
            </w:tcBorders>
            <w:shd w:val="clear" w:color="auto" w:fill="auto"/>
            <w:tcMar>
              <w:top w:w="100" w:type="dxa"/>
              <w:left w:w="100" w:type="dxa"/>
              <w:bottom w:w="100" w:type="dxa"/>
              <w:right w:w="100" w:type="dxa"/>
            </w:tcMar>
          </w:tcPr>
          <w:p w14:paraId="52D156A2"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1215.48</w:t>
            </w:r>
          </w:p>
        </w:tc>
      </w:tr>
      <w:tr w:rsidR="003C1451" w:rsidRPr="006E3546" w14:paraId="7982FF39" w14:textId="77777777">
        <w:trPr>
          <w:trHeight w:val="500"/>
        </w:trPr>
        <w:tc>
          <w:tcPr>
            <w:tcW w:w="1425" w:type="dxa"/>
            <w:tcBorders>
              <w:top w:val="nil"/>
              <w:left w:val="nil"/>
              <w:bottom w:val="nil"/>
              <w:right w:val="nil"/>
            </w:tcBorders>
            <w:shd w:val="clear" w:color="auto" w:fill="auto"/>
            <w:tcMar>
              <w:top w:w="100" w:type="dxa"/>
              <w:left w:w="100" w:type="dxa"/>
              <w:bottom w:w="100" w:type="dxa"/>
              <w:right w:w="100" w:type="dxa"/>
            </w:tcMar>
          </w:tcPr>
          <w:p w14:paraId="3A213CBD" w14:textId="77777777" w:rsidR="003C1451" w:rsidRPr="006E3546" w:rsidRDefault="006E3546">
            <w:pPr>
              <w:rPr>
                <w:rFonts w:ascii="Times New Roman" w:hAnsi="Times New Roman" w:cs="Times New Roman"/>
              </w:rPr>
            </w:pPr>
            <w:r w:rsidRPr="006E3546">
              <w:rPr>
                <w:rFonts w:ascii="Times New Roman" w:hAnsi="Times New Roman" w:cs="Times New Roman"/>
              </w:rPr>
              <w:t>opossum</w:t>
            </w:r>
          </w:p>
        </w:tc>
        <w:tc>
          <w:tcPr>
            <w:tcW w:w="1515" w:type="dxa"/>
            <w:tcBorders>
              <w:top w:val="nil"/>
              <w:left w:val="nil"/>
              <w:bottom w:val="nil"/>
              <w:right w:val="nil"/>
            </w:tcBorders>
            <w:shd w:val="clear" w:color="auto" w:fill="auto"/>
            <w:tcMar>
              <w:top w:w="100" w:type="dxa"/>
              <w:left w:w="100" w:type="dxa"/>
              <w:bottom w:w="100" w:type="dxa"/>
              <w:right w:w="100" w:type="dxa"/>
            </w:tcMar>
          </w:tcPr>
          <w:p w14:paraId="2823E0C0"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2205.11</w:t>
            </w:r>
          </w:p>
        </w:tc>
        <w:tc>
          <w:tcPr>
            <w:tcW w:w="1425" w:type="dxa"/>
            <w:tcBorders>
              <w:top w:val="nil"/>
              <w:left w:val="nil"/>
              <w:bottom w:val="nil"/>
              <w:right w:val="nil"/>
            </w:tcBorders>
            <w:shd w:val="clear" w:color="auto" w:fill="auto"/>
            <w:tcMar>
              <w:top w:w="100" w:type="dxa"/>
              <w:left w:w="100" w:type="dxa"/>
              <w:bottom w:w="100" w:type="dxa"/>
              <w:right w:w="100" w:type="dxa"/>
            </w:tcMar>
          </w:tcPr>
          <w:p w14:paraId="0371E12C" w14:textId="77777777" w:rsidR="003C1451" w:rsidRPr="006E3546" w:rsidRDefault="006E3546">
            <w:pPr>
              <w:jc w:val="right"/>
              <w:rPr>
                <w:rFonts w:ascii="Times New Roman" w:hAnsi="Times New Roman" w:cs="Times New Roman"/>
                <w:b/>
              </w:rPr>
            </w:pPr>
            <w:r w:rsidRPr="006E3546">
              <w:rPr>
                <w:rFonts w:ascii="Times New Roman" w:hAnsi="Times New Roman" w:cs="Times New Roman"/>
                <w:b/>
              </w:rPr>
              <w:t>2204.39</w:t>
            </w:r>
          </w:p>
        </w:tc>
        <w:tc>
          <w:tcPr>
            <w:tcW w:w="1425" w:type="dxa"/>
            <w:tcBorders>
              <w:top w:val="nil"/>
              <w:left w:val="nil"/>
              <w:bottom w:val="nil"/>
              <w:right w:val="nil"/>
            </w:tcBorders>
            <w:shd w:val="clear" w:color="auto" w:fill="auto"/>
            <w:tcMar>
              <w:top w:w="100" w:type="dxa"/>
              <w:left w:w="100" w:type="dxa"/>
              <w:bottom w:w="100" w:type="dxa"/>
              <w:right w:w="100" w:type="dxa"/>
            </w:tcMar>
          </w:tcPr>
          <w:p w14:paraId="42D80A09"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2204.95</w:t>
            </w:r>
          </w:p>
        </w:tc>
        <w:tc>
          <w:tcPr>
            <w:tcW w:w="1095" w:type="dxa"/>
            <w:tcBorders>
              <w:top w:val="nil"/>
              <w:left w:val="nil"/>
              <w:bottom w:val="nil"/>
              <w:right w:val="nil"/>
            </w:tcBorders>
            <w:shd w:val="clear" w:color="auto" w:fill="auto"/>
            <w:tcMar>
              <w:top w:w="100" w:type="dxa"/>
              <w:left w:w="100" w:type="dxa"/>
              <w:bottom w:w="100" w:type="dxa"/>
              <w:right w:w="100" w:type="dxa"/>
            </w:tcMar>
          </w:tcPr>
          <w:p w14:paraId="7505C5D2"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2205.8</w:t>
            </w:r>
          </w:p>
        </w:tc>
      </w:tr>
      <w:tr w:rsidR="003C1451" w:rsidRPr="006E3546" w14:paraId="149055DF" w14:textId="77777777">
        <w:trPr>
          <w:trHeight w:val="500"/>
        </w:trPr>
        <w:tc>
          <w:tcPr>
            <w:tcW w:w="1425" w:type="dxa"/>
            <w:tcBorders>
              <w:top w:val="nil"/>
              <w:left w:val="nil"/>
              <w:bottom w:val="nil"/>
              <w:right w:val="nil"/>
            </w:tcBorders>
            <w:shd w:val="clear" w:color="auto" w:fill="auto"/>
            <w:tcMar>
              <w:top w:w="100" w:type="dxa"/>
              <w:left w:w="100" w:type="dxa"/>
              <w:bottom w:w="100" w:type="dxa"/>
              <w:right w:w="100" w:type="dxa"/>
            </w:tcMar>
          </w:tcPr>
          <w:p w14:paraId="31862A50" w14:textId="77777777" w:rsidR="003C1451" w:rsidRPr="006E3546" w:rsidRDefault="006E3546">
            <w:pPr>
              <w:rPr>
                <w:rFonts w:ascii="Times New Roman" w:hAnsi="Times New Roman" w:cs="Times New Roman"/>
              </w:rPr>
            </w:pPr>
            <w:r w:rsidRPr="006E3546">
              <w:rPr>
                <w:rFonts w:ascii="Times New Roman" w:hAnsi="Times New Roman" w:cs="Times New Roman"/>
              </w:rPr>
              <w:t>raccoon</w:t>
            </w:r>
          </w:p>
        </w:tc>
        <w:tc>
          <w:tcPr>
            <w:tcW w:w="1515" w:type="dxa"/>
            <w:tcBorders>
              <w:top w:val="nil"/>
              <w:left w:val="nil"/>
              <w:bottom w:val="nil"/>
              <w:right w:val="nil"/>
            </w:tcBorders>
            <w:shd w:val="clear" w:color="auto" w:fill="auto"/>
            <w:tcMar>
              <w:top w:w="100" w:type="dxa"/>
              <w:left w:w="100" w:type="dxa"/>
              <w:bottom w:w="100" w:type="dxa"/>
              <w:right w:w="100" w:type="dxa"/>
            </w:tcMar>
          </w:tcPr>
          <w:p w14:paraId="03121B9A"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4400.48</w:t>
            </w:r>
          </w:p>
        </w:tc>
        <w:tc>
          <w:tcPr>
            <w:tcW w:w="1425" w:type="dxa"/>
            <w:tcBorders>
              <w:top w:val="nil"/>
              <w:left w:val="nil"/>
              <w:bottom w:val="nil"/>
              <w:right w:val="nil"/>
            </w:tcBorders>
            <w:shd w:val="clear" w:color="auto" w:fill="auto"/>
            <w:tcMar>
              <w:top w:w="100" w:type="dxa"/>
              <w:left w:w="100" w:type="dxa"/>
              <w:bottom w:w="100" w:type="dxa"/>
              <w:right w:w="100" w:type="dxa"/>
            </w:tcMar>
          </w:tcPr>
          <w:p w14:paraId="68B9A2EF" w14:textId="77777777" w:rsidR="003C1451" w:rsidRPr="006E3546" w:rsidRDefault="006E3546">
            <w:pPr>
              <w:jc w:val="right"/>
              <w:rPr>
                <w:rFonts w:ascii="Times New Roman" w:hAnsi="Times New Roman" w:cs="Times New Roman"/>
                <w:b/>
              </w:rPr>
            </w:pPr>
            <w:r w:rsidRPr="006E3546">
              <w:rPr>
                <w:rFonts w:ascii="Times New Roman" w:hAnsi="Times New Roman" w:cs="Times New Roman"/>
                <w:b/>
              </w:rPr>
              <w:t>4399.26</w:t>
            </w:r>
          </w:p>
        </w:tc>
        <w:tc>
          <w:tcPr>
            <w:tcW w:w="1425" w:type="dxa"/>
            <w:tcBorders>
              <w:top w:val="nil"/>
              <w:left w:val="nil"/>
              <w:bottom w:val="nil"/>
              <w:right w:val="nil"/>
            </w:tcBorders>
            <w:shd w:val="clear" w:color="auto" w:fill="auto"/>
            <w:tcMar>
              <w:top w:w="100" w:type="dxa"/>
              <w:left w:w="100" w:type="dxa"/>
              <w:bottom w:w="100" w:type="dxa"/>
              <w:right w:w="100" w:type="dxa"/>
            </w:tcMar>
          </w:tcPr>
          <w:p w14:paraId="34AC8950"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4401.09</w:t>
            </w:r>
          </w:p>
        </w:tc>
        <w:tc>
          <w:tcPr>
            <w:tcW w:w="1095" w:type="dxa"/>
            <w:tcBorders>
              <w:top w:val="nil"/>
              <w:left w:val="nil"/>
              <w:bottom w:val="nil"/>
              <w:right w:val="nil"/>
            </w:tcBorders>
            <w:shd w:val="clear" w:color="auto" w:fill="auto"/>
            <w:tcMar>
              <w:top w:w="100" w:type="dxa"/>
              <w:left w:w="100" w:type="dxa"/>
              <w:bottom w:w="100" w:type="dxa"/>
              <w:right w:w="100" w:type="dxa"/>
            </w:tcMar>
          </w:tcPr>
          <w:p w14:paraId="5A1C8E6A"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4400.87</w:t>
            </w:r>
          </w:p>
        </w:tc>
      </w:tr>
      <w:tr w:rsidR="003C1451" w:rsidRPr="006E3546" w14:paraId="60F57F18" w14:textId="77777777">
        <w:trPr>
          <w:trHeight w:val="740"/>
        </w:trPr>
        <w:tc>
          <w:tcPr>
            <w:tcW w:w="1425" w:type="dxa"/>
            <w:tcBorders>
              <w:top w:val="nil"/>
              <w:left w:val="nil"/>
              <w:bottom w:val="nil"/>
              <w:right w:val="nil"/>
            </w:tcBorders>
            <w:shd w:val="clear" w:color="auto" w:fill="auto"/>
            <w:tcMar>
              <w:top w:w="100" w:type="dxa"/>
              <w:left w:w="100" w:type="dxa"/>
              <w:bottom w:w="100" w:type="dxa"/>
              <w:right w:w="100" w:type="dxa"/>
            </w:tcMar>
          </w:tcPr>
          <w:p w14:paraId="003B0BEE" w14:textId="77777777" w:rsidR="003C1451" w:rsidRPr="006E3546" w:rsidRDefault="006E3546">
            <w:pPr>
              <w:rPr>
                <w:rFonts w:ascii="Times New Roman" w:hAnsi="Times New Roman" w:cs="Times New Roman"/>
              </w:rPr>
            </w:pPr>
            <w:r w:rsidRPr="006E3546">
              <w:rPr>
                <w:rFonts w:ascii="Times New Roman" w:hAnsi="Times New Roman" w:cs="Times New Roman"/>
              </w:rPr>
              <w:t>cottontail</w:t>
            </w:r>
          </w:p>
        </w:tc>
        <w:tc>
          <w:tcPr>
            <w:tcW w:w="1515" w:type="dxa"/>
            <w:tcBorders>
              <w:top w:val="nil"/>
              <w:left w:val="nil"/>
              <w:bottom w:val="nil"/>
              <w:right w:val="nil"/>
            </w:tcBorders>
            <w:shd w:val="clear" w:color="auto" w:fill="auto"/>
            <w:tcMar>
              <w:top w:w="100" w:type="dxa"/>
              <w:left w:w="100" w:type="dxa"/>
              <w:bottom w:w="100" w:type="dxa"/>
              <w:right w:w="100" w:type="dxa"/>
            </w:tcMar>
          </w:tcPr>
          <w:p w14:paraId="74455A9C"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1962.64</w:t>
            </w:r>
          </w:p>
        </w:tc>
        <w:tc>
          <w:tcPr>
            <w:tcW w:w="1425" w:type="dxa"/>
            <w:tcBorders>
              <w:top w:val="nil"/>
              <w:left w:val="nil"/>
              <w:bottom w:val="nil"/>
              <w:right w:val="nil"/>
            </w:tcBorders>
            <w:shd w:val="clear" w:color="auto" w:fill="auto"/>
            <w:tcMar>
              <w:top w:w="100" w:type="dxa"/>
              <w:left w:w="100" w:type="dxa"/>
              <w:bottom w:w="100" w:type="dxa"/>
              <w:right w:w="100" w:type="dxa"/>
            </w:tcMar>
          </w:tcPr>
          <w:p w14:paraId="23B218DF"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1962.4</w:t>
            </w:r>
          </w:p>
        </w:tc>
        <w:tc>
          <w:tcPr>
            <w:tcW w:w="1425" w:type="dxa"/>
            <w:tcBorders>
              <w:top w:val="nil"/>
              <w:left w:val="nil"/>
              <w:bottom w:val="nil"/>
              <w:right w:val="nil"/>
            </w:tcBorders>
            <w:shd w:val="clear" w:color="auto" w:fill="auto"/>
            <w:tcMar>
              <w:top w:w="100" w:type="dxa"/>
              <w:left w:w="100" w:type="dxa"/>
              <w:bottom w:w="100" w:type="dxa"/>
              <w:right w:w="100" w:type="dxa"/>
            </w:tcMar>
          </w:tcPr>
          <w:p w14:paraId="0270F12A" w14:textId="77777777" w:rsidR="003C1451" w:rsidRPr="006E3546" w:rsidRDefault="006E3546">
            <w:pPr>
              <w:jc w:val="right"/>
              <w:rPr>
                <w:rFonts w:ascii="Times New Roman" w:hAnsi="Times New Roman" w:cs="Times New Roman"/>
              </w:rPr>
            </w:pPr>
            <w:r w:rsidRPr="006E3546">
              <w:rPr>
                <w:rFonts w:ascii="Times New Roman" w:hAnsi="Times New Roman" w:cs="Times New Roman"/>
                <w:b/>
              </w:rPr>
              <w:t>1961.38</w:t>
            </w:r>
            <w:r w:rsidRPr="006E3546">
              <w:rPr>
                <w:rFonts w:ascii="Times New Roman" w:hAnsi="Times New Roman" w:cs="Times New Roman"/>
              </w:rPr>
              <w:t xml:space="preserve"> </w:t>
            </w:r>
          </w:p>
        </w:tc>
        <w:tc>
          <w:tcPr>
            <w:tcW w:w="1095" w:type="dxa"/>
            <w:tcBorders>
              <w:top w:val="nil"/>
              <w:left w:val="nil"/>
              <w:bottom w:val="nil"/>
              <w:right w:val="nil"/>
            </w:tcBorders>
            <w:shd w:val="clear" w:color="auto" w:fill="auto"/>
            <w:tcMar>
              <w:top w:w="100" w:type="dxa"/>
              <w:left w:w="100" w:type="dxa"/>
              <w:bottom w:w="100" w:type="dxa"/>
              <w:right w:w="100" w:type="dxa"/>
            </w:tcMar>
          </w:tcPr>
          <w:p w14:paraId="41E09D0B"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1961.93</w:t>
            </w:r>
          </w:p>
        </w:tc>
      </w:tr>
      <w:tr w:rsidR="003C1451" w:rsidRPr="006E3546" w14:paraId="1441ED58" w14:textId="77777777">
        <w:trPr>
          <w:trHeight w:val="740"/>
        </w:trPr>
        <w:tc>
          <w:tcPr>
            <w:tcW w:w="1425" w:type="dxa"/>
            <w:tcBorders>
              <w:top w:val="nil"/>
              <w:left w:val="nil"/>
              <w:bottom w:val="nil"/>
              <w:right w:val="nil"/>
            </w:tcBorders>
            <w:shd w:val="clear" w:color="auto" w:fill="auto"/>
            <w:tcMar>
              <w:top w:w="100" w:type="dxa"/>
              <w:left w:w="100" w:type="dxa"/>
              <w:bottom w:w="100" w:type="dxa"/>
              <w:right w:w="100" w:type="dxa"/>
            </w:tcMar>
          </w:tcPr>
          <w:p w14:paraId="4519B33B" w14:textId="77777777" w:rsidR="003C1451" w:rsidRPr="006E3546" w:rsidRDefault="006E3546">
            <w:pPr>
              <w:rPr>
                <w:rFonts w:ascii="Times New Roman" w:hAnsi="Times New Roman" w:cs="Times New Roman"/>
              </w:rPr>
            </w:pPr>
            <w:r w:rsidRPr="006E3546">
              <w:rPr>
                <w:rFonts w:ascii="Times New Roman" w:hAnsi="Times New Roman" w:cs="Times New Roman"/>
              </w:rPr>
              <w:lastRenderedPageBreak/>
              <w:t>fox squirrel</w:t>
            </w:r>
          </w:p>
        </w:tc>
        <w:tc>
          <w:tcPr>
            <w:tcW w:w="1515" w:type="dxa"/>
            <w:tcBorders>
              <w:top w:val="nil"/>
              <w:left w:val="nil"/>
              <w:bottom w:val="nil"/>
              <w:right w:val="nil"/>
            </w:tcBorders>
            <w:shd w:val="clear" w:color="auto" w:fill="auto"/>
            <w:tcMar>
              <w:top w:w="100" w:type="dxa"/>
              <w:left w:w="100" w:type="dxa"/>
              <w:bottom w:w="100" w:type="dxa"/>
              <w:right w:w="100" w:type="dxa"/>
            </w:tcMar>
          </w:tcPr>
          <w:p w14:paraId="05FDAD69"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1610.9</w:t>
            </w:r>
          </w:p>
        </w:tc>
        <w:tc>
          <w:tcPr>
            <w:tcW w:w="1425" w:type="dxa"/>
            <w:tcBorders>
              <w:top w:val="nil"/>
              <w:left w:val="nil"/>
              <w:bottom w:val="nil"/>
              <w:right w:val="nil"/>
            </w:tcBorders>
            <w:shd w:val="clear" w:color="auto" w:fill="auto"/>
            <w:tcMar>
              <w:top w:w="100" w:type="dxa"/>
              <w:left w:w="100" w:type="dxa"/>
              <w:bottom w:w="100" w:type="dxa"/>
              <w:right w:w="100" w:type="dxa"/>
            </w:tcMar>
          </w:tcPr>
          <w:p w14:paraId="6FF259DA"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1612.69</w:t>
            </w:r>
          </w:p>
        </w:tc>
        <w:tc>
          <w:tcPr>
            <w:tcW w:w="1425" w:type="dxa"/>
            <w:tcBorders>
              <w:top w:val="nil"/>
              <w:left w:val="nil"/>
              <w:bottom w:val="nil"/>
              <w:right w:val="nil"/>
            </w:tcBorders>
            <w:shd w:val="clear" w:color="auto" w:fill="auto"/>
            <w:tcMar>
              <w:top w:w="100" w:type="dxa"/>
              <w:left w:w="100" w:type="dxa"/>
              <w:bottom w:w="100" w:type="dxa"/>
              <w:right w:w="100" w:type="dxa"/>
            </w:tcMar>
          </w:tcPr>
          <w:p w14:paraId="3F6DEFB0" w14:textId="77777777" w:rsidR="003C1451" w:rsidRPr="006E3546" w:rsidRDefault="006E3546">
            <w:pPr>
              <w:jc w:val="right"/>
              <w:rPr>
                <w:rFonts w:ascii="Times New Roman" w:hAnsi="Times New Roman" w:cs="Times New Roman"/>
                <w:b/>
              </w:rPr>
            </w:pPr>
            <w:r w:rsidRPr="006E3546">
              <w:rPr>
                <w:rFonts w:ascii="Times New Roman" w:hAnsi="Times New Roman" w:cs="Times New Roman"/>
                <w:b/>
              </w:rPr>
              <w:t>1610.11</w:t>
            </w:r>
          </w:p>
        </w:tc>
        <w:tc>
          <w:tcPr>
            <w:tcW w:w="1095" w:type="dxa"/>
            <w:tcBorders>
              <w:top w:val="nil"/>
              <w:left w:val="nil"/>
              <w:bottom w:val="nil"/>
              <w:right w:val="nil"/>
            </w:tcBorders>
            <w:shd w:val="clear" w:color="auto" w:fill="auto"/>
            <w:tcMar>
              <w:top w:w="100" w:type="dxa"/>
              <w:left w:w="100" w:type="dxa"/>
              <w:bottom w:w="100" w:type="dxa"/>
              <w:right w:w="100" w:type="dxa"/>
            </w:tcMar>
          </w:tcPr>
          <w:p w14:paraId="77911790"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1632.01</w:t>
            </w:r>
          </w:p>
        </w:tc>
      </w:tr>
      <w:tr w:rsidR="003C1451" w:rsidRPr="006E3546" w14:paraId="77E56D77" w14:textId="77777777">
        <w:trPr>
          <w:trHeight w:val="500"/>
        </w:trPr>
        <w:tc>
          <w:tcPr>
            <w:tcW w:w="1425" w:type="dxa"/>
            <w:tcBorders>
              <w:top w:val="nil"/>
              <w:left w:val="nil"/>
              <w:bottom w:val="nil"/>
              <w:right w:val="nil"/>
            </w:tcBorders>
            <w:shd w:val="clear" w:color="auto" w:fill="auto"/>
            <w:tcMar>
              <w:top w:w="100" w:type="dxa"/>
              <w:left w:w="100" w:type="dxa"/>
              <w:bottom w:w="100" w:type="dxa"/>
              <w:right w:w="100" w:type="dxa"/>
            </w:tcMar>
          </w:tcPr>
          <w:p w14:paraId="403B1087" w14:textId="77777777" w:rsidR="003C1451" w:rsidRPr="006E3546" w:rsidRDefault="006E3546">
            <w:pPr>
              <w:rPr>
                <w:rFonts w:ascii="Times New Roman" w:hAnsi="Times New Roman" w:cs="Times New Roman"/>
              </w:rPr>
            </w:pPr>
            <w:r w:rsidRPr="006E3546">
              <w:rPr>
                <w:rFonts w:ascii="Times New Roman" w:hAnsi="Times New Roman" w:cs="Times New Roman"/>
              </w:rPr>
              <w:t>red fox</w:t>
            </w:r>
          </w:p>
        </w:tc>
        <w:tc>
          <w:tcPr>
            <w:tcW w:w="1515" w:type="dxa"/>
            <w:tcBorders>
              <w:top w:val="nil"/>
              <w:left w:val="nil"/>
              <w:bottom w:val="nil"/>
              <w:right w:val="nil"/>
            </w:tcBorders>
            <w:shd w:val="clear" w:color="auto" w:fill="auto"/>
            <w:tcMar>
              <w:top w:w="100" w:type="dxa"/>
              <w:left w:w="100" w:type="dxa"/>
              <w:bottom w:w="100" w:type="dxa"/>
              <w:right w:w="100" w:type="dxa"/>
            </w:tcMar>
          </w:tcPr>
          <w:p w14:paraId="34F5D06D"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547.87</w:t>
            </w:r>
          </w:p>
        </w:tc>
        <w:tc>
          <w:tcPr>
            <w:tcW w:w="1425" w:type="dxa"/>
            <w:tcBorders>
              <w:top w:val="nil"/>
              <w:left w:val="nil"/>
              <w:bottom w:val="nil"/>
              <w:right w:val="nil"/>
            </w:tcBorders>
            <w:shd w:val="clear" w:color="auto" w:fill="auto"/>
            <w:tcMar>
              <w:top w:w="100" w:type="dxa"/>
              <w:left w:w="100" w:type="dxa"/>
              <w:bottom w:w="100" w:type="dxa"/>
              <w:right w:w="100" w:type="dxa"/>
            </w:tcMar>
          </w:tcPr>
          <w:p w14:paraId="5549C714"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548.47</w:t>
            </w:r>
          </w:p>
        </w:tc>
        <w:tc>
          <w:tcPr>
            <w:tcW w:w="1425" w:type="dxa"/>
            <w:tcBorders>
              <w:top w:val="nil"/>
              <w:left w:val="nil"/>
              <w:bottom w:val="nil"/>
              <w:right w:val="nil"/>
            </w:tcBorders>
            <w:shd w:val="clear" w:color="auto" w:fill="auto"/>
            <w:tcMar>
              <w:top w:w="100" w:type="dxa"/>
              <w:left w:w="100" w:type="dxa"/>
              <w:bottom w:w="100" w:type="dxa"/>
              <w:right w:w="100" w:type="dxa"/>
            </w:tcMar>
          </w:tcPr>
          <w:p w14:paraId="0A67302C" w14:textId="77777777" w:rsidR="003C1451" w:rsidRPr="006E3546" w:rsidRDefault="006E3546">
            <w:pPr>
              <w:jc w:val="right"/>
              <w:rPr>
                <w:rFonts w:ascii="Times New Roman" w:hAnsi="Times New Roman" w:cs="Times New Roman"/>
                <w:b/>
              </w:rPr>
            </w:pPr>
            <w:r w:rsidRPr="006E3546">
              <w:rPr>
                <w:rFonts w:ascii="Times New Roman" w:hAnsi="Times New Roman" w:cs="Times New Roman"/>
                <w:b/>
              </w:rPr>
              <w:t>547.82</w:t>
            </w:r>
          </w:p>
        </w:tc>
        <w:tc>
          <w:tcPr>
            <w:tcW w:w="1095" w:type="dxa"/>
            <w:tcBorders>
              <w:top w:val="nil"/>
              <w:left w:val="nil"/>
              <w:bottom w:val="nil"/>
              <w:right w:val="nil"/>
            </w:tcBorders>
            <w:shd w:val="clear" w:color="auto" w:fill="auto"/>
            <w:tcMar>
              <w:top w:w="100" w:type="dxa"/>
              <w:left w:w="100" w:type="dxa"/>
              <w:bottom w:w="100" w:type="dxa"/>
              <w:right w:w="100" w:type="dxa"/>
            </w:tcMar>
          </w:tcPr>
          <w:p w14:paraId="33AFBCA9"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549.79</w:t>
            </w:r>
          </w:p>
        </w:tc>
      </w:tr>
      <w:tr w:rsidR="003C1451" w:rsidRPr="006E3546" w14:paraId="2ACF9E3A" w14:textId="77777777">
        <w:trPr>
          <w:trHeight w:val="740"/>
        </w:trPr>
        <w:tc>
          <w:tcPr>
            <w:tcW w:w="1425" w:type="dxa"/>
            <w:tcBorders>
              <w:top w:val="nil"/>
              <w:left w:val="nil"/>
              <w:bottom w:val="single" w:sz="8" w:space="0" w:color="000000"/>
              <w:right w:val="nil"/>
            </w:tcBorders>
            <w:shd w:val="clear" w:color="auto" w:fill="auto"/>
            <w:tcMar>
              <w:top w:w="100" w:type="dxa"/>
              <w:left w:w="100" w:type="dxa"/>
              <w:bottom w:w="100" w:type="dxa"/>
              <w:right w:w="100" w:type="dxa"/>
            </w:tcMar>
          </w:tcPr>
          <w:p w14:paraId="37A578C6" w14:textId="77777777" w:rsidR="003C1451" w:rsidRPr="006E3546" w:rsidRDefault="006E3546">
            <w:pPr>
              <w:rPr>
                <w:rFonts w:ascii="Times New Roman" w:hAnsi="Times New Roman" w:cs="Times New Roman"/>
              </w:rPr>
            </w:pPr>
            <w:r w:rsidRPr="006E3546">
              <w:rPr>
                <w:rFonts w:ascii="Times New Roman" w:hAnsi="Times New Roman" w:cs="Times New Roman"/>
              </w:rPr>
              <w:t>striped skunk</w:t>
            </w:r>
          </w:p>
        </w:tc>
        <w:tc>
          <w:tcPr>
            <w:tcW w:w="1515" w:type="dxa"/>
            <w:tcBorders>
              <w:top w:val="nil"/>
              <w:left w:val="nil"/>
              <w:bottom w:val="single" w:sz="8" w:space="0" w:color="000000"/>
              <w:right w:val="nil"/>
            </w:tcBorders>
            <w:shd w:val="clear" w:color="auto" w:fill="auto"/>
            <w:tcMar>
              <w:top w:w="100" w:type="dxa"/>
              <w:left w:w="100" w:type="dxa"/>
              <w:bottom w:w="100" w:type="dxa"/>
              <w:right w:w="100" w:type="dxa"/>
            </w:tcMar>
          </w:tcPr>
          <w:p w14:paraId="62171839"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915.16</w:t>
            </w:r>
          </w:p>
        </w:tc>
        <w:tc>
          <w:tcPr>
            <w:tcW w:w="1425" w:type="dxa"/>
            <w:tcBorders>
              <w:top w:val="nil"/>
              <w:left w:val="nil"/>
              <w:bottom w:val="single" w:sz="8" w:space="0" w:color="000000"/>
              <w:right w:val="nil"/>
            </w:tcBorders>
            <w:shd w:val="clear" w:color="auto" w:fill="auto"/>
            <w:tcMar>
              <w:top w:w="100" w:type="dxa"/>
              <w:left w:w="100" w:type="dxa"/>
              <w:bottom w:w="100" w:type="dxa"/>
              <w:right w:w="100" w:type="dxa"/>
            </w:tcMar>
          </w:tcPr>
          <w:p w14:paraId="2B0929CF"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913.63</w:t>
            </w:r>
          </w:p>
        </w:tc>
        <w:tc>
          <w:tcPr>
            <w:tcW w:w="1425" w:type="dxa"/>
            <w:tcBorders>
              <w:top w:val="nil"/>
              <w:left w:val="nil"/>
              <w:bottom w:val="single" w:sz="8" w:space="0" w:color="000000"/>
              <w:right w:val="nil"/>
            </w:tcBorders>
            <w:shd w:val="clear" w:color="auto" w:fill="auto"/>
            <w:tcMar>
              <w:top w:w="100" w:type="dxa"/>
              <w:left w:w="100" w:type="dxa"/>
              <w:bottom w:w="100" w:type="dxa"/>
              <w:right w:w="100" w:type="dxa"/>
            </w:tcMar>
          </w:tcPr>
          <w:p w14:paraId="1995C1A5" w14:textId="77777777" w:rsidR="003C1451" w:rsidRPr="006E3546" w:rsidRDefault="006E3546">
            <w:pPr>
              <w:jc w:val="right"/>
              <w:rPr>
                <w:rFonts w:ascii="Times New Roman" w:hAnsi="Times New Roman" w:cs="Times New Roman"/>
              </w:rPr>
            </w:pPr>
            <w:r w:rsidRPr="006E3546">
              <w:rPr>
                <w:rFonts w:ascii="Times New Roman" w:hAnsi="Times New Roman" w:cs="Times New Roman"/>
              </w:rPr>
              <w:t>913.88</w:t>
            </w:r>
          </w:p>
        </w:tc>
        <w:tc>
          <w:tcPr>
            <w:tcW w:w="1095" w:type="dxa"/>
            <w:tcBorders>
              <w:top w:val="nil"/>
              <w:left w:val="nil"/>
              <w:bottom w:val="single" w:sz="8" w:space="0" w:color="000000"/>
              <w:right w:val="nil"/>
            </w:tcBorders>
            <w:shd w:val="clear" w:color="auto" w:fill="auto"/>
            <w:tcMar>
              <w:top w:w="100" w:type="dxa"/>
              <w:left w:w="100" w:type="dxa"/>
              <w:bottom w:w="100" w:type="dxa"/>
              <w:right w:w="100" w:type="dxa"/>
            </w:tcMar>
          </w:tcPr>
          <w:p w14:paraId="21328972" w14:textId="77777777" w:rsidR="003C1451" w:rsidRPr="006E3546" w:rsidRDefault="006E3546">
            <w:pPr>
              <w:jc w:val="right"/>
              <w:rPr>
                <w:rFonts w:ascii="Times New Roman" w:hAnsi="Times New Roman" w:cs="Times New Roman"/>
                <w:b/>
              </w:rPr>
            </w:pPr>
            <w:r w:rsidRPr="006E3546">
              <w:rPr>
                <w:rFonts w:ascii="Times New Roman" w:hAnsi="Times New Roman" w:cs="Times New Roman"/>
                <w:b/>
              </w:rPr>
              <w:t>911.55</w:t>
            </w:r>
          </w:p>
        </w:tc>
      </w:tr>
    </w:tbl>
    <w:p w14:paraId="79F5D94E" w14:textId="77777777" w:rsidR="003C1451" w:rsidRPr="006E3546" w:rsidRDefault="008654E9">
      <w:pPr>
        <w:rPr>
          <w:rFonts w:ascii="Times New Roman" w:hAnsi="Times New Roman" w:cs="Times New Roman"/>
        </w:rPr>
      </w:pPr>
      <w:r w:rsidRPr="006E3546">
        <w:rPr>
          <w:rFonts w:ascii="Times New Roman" w:hAnsi="Times New Roman" w:cs="Times New Roman"/>
          <w:noProof/>
        </w:rPr>
        <w:pict w14:anchorId="532CA709">
          <v:rect id="_x0000_i1025" alt="" style="width:468pt;height:.05pt;mso-width-percent:0;mso-height-percent:0;mso-width-percent:0;mso-height-percent:0" o:hralign="center" o:hrstd="t" o:hr="t" fillcolor="#a0a0a0" stroked="f"/>
        </w:pict>
      </w:r>
    </w:p>
    <w:p w14:paraId="679E750D" w14:textId="77777777" w:rsidR="003C1451" w:rsidRPr="006E3546" w:rsidRDefault="003C1451">
      <w:pPr>
        <w:rPr>
          <w:rFonts w:ascii="Times New Roman" w:hAnsi="Times New Roman" w:cs="Times New Roman"/>
        </w:rPr>
      </w:pPr>
    </w:p>
    <w:p w14:paraId="44FD6D55" w14:textId="77777777" w:rsidR="003C1451" w:rsidRPr="006E3546" w:rsidRDefault="006E3546">
      <w:pPr>
        <w:rPr>
          <w:rFonts w:ascii="Times New Roman" w:hAnsi="Times New Roman" w:cs="Times New Roman"/>
        </w:rPr>
      </w:pPr>
      <w:r w:rsidRPr="006E3546">
        <w:rPr>
          <w:rFonts w:ascii="Times New Roman" w:hAnsi="Times New Roman" w:cs="Times New Roman"/>
          <w:noProof/>
        </w:rPr>
        <w:drawing>
          <wp:inline distT="114300" distB="114300" distL="114300" distR="114300" wp14:anchorId="3CAA51DE" wp14:editId="6D137A07">
            <wp:extent cx="5943600" cy="41783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943600" cy="4178300"/>
                    </a:xfrm>
                    <a:prstGeom prst="rect">
                      <a:avLst/>
                    </a:prstGeom>
                    <a:ln/>
                  </pic:spPr>
                </pic:pic>
              </a:graphicData>
            </a:graphic>
          </wp:inline>
        </w:drawing>
      </w:r>
    </w:p>
    <w:p w14:paraId="49582826" w14:textId="77777777" w:rsidR="003C1451" w:rsidRPr="006E3546" w:rsidRDefault="003C1451">
      <w:pPr>
        <w:jc w:val="center"/>
        <w:rPr>
          <w:rFonts w:ascii="Times New Roman" w:hAnsi="Times New Roman" w:cs="Times New Roman"/>
        </w:rPr>
      </w:pPr>
    </w:p>
    <w:p w14:paraId="56092494" w14:textId="77777777" w:rsidR="003C1451" w:rsidRPr="006E3546" w:rsidRDefault="003C1451">
      <w:pPr>
        <w:spacing w:line="480" w:lineRule="auto"/>
        <w:rPr>
          <w:rFonts w:ascii="Times New Roman" w:hAnsi="Times New Roman" w:cs="Times New Roman"/>
        </w:rPr>
      </w:pPr>
    </w:p>
    <w:p w14:paraId="37CD1563" w14:textId="77777777" w:rsidR="003C1451" w:rsidRPr="006E3546" w:rsidRDefault="006E3546">
      <w:pPr>
        <w:rPr>
          <w:rFonts w:ascii="Times New Roman" w:hAnsi="Times New Roman" w:cs="Times New Roman"/>
        </w:rPr>
      </w:pPr>
      <w:r w:rsidRPr="006E3546">
        <w:rPr>
          <w:rFonts w:ascii="Times New Roman" w:hAnsi="Times New Roman" w:cs="Times New Roman"/>
        </w:rPr>
        <w:t xml:space="preserve">Figure 1. Among-city effects from the best-fit model of each species estimated from data collected in 10 U.S. cities between 2016 and 2018. The left plot (a) illustrates the average log-odds that a species occupies a habitat patch within a city and how that changes due to differences in greenspace availability or average housing density among cities. For example, the average log-odds occupancy for raccoon decreases in cities with a higher average housing density. The right plot (b) demonstrates the magnitude and direction of a species’ response to site-level housing density (i.e., urbanization) within a city and how that may change due to differences in greenspace availability or average housing density among cities. </w:t>
      </w:r>
      <w:r w:rsidRPr="006E3546">
        <w:rPr>
          <w:rFonts w:ascii="Times New Roman" w:hAnsi="Times New Roman" w:cs="Times New Roman"/>
        </w:rPr>
        <w:lastRenderedPageBreak/>
        <w:t xml:space="preserve">For example, the fox squirrel’s response to urbanization is more positive in cities with more greenspace. Parameters are on the logit scale. </w:t>
      </w:r>
    </w:p>
    <w:p w14:paraId="51BA45B7" w14:textId="77777777" w:rsidR="003C1451" w:rsidRPr="006E3546" w:rsidRDefault="003C1451">
      <w:pPr>
        <w:rPr>
          <w:rFonts w:ascii="Times New Roman" w:hAnsi="Times New Roman" w:cs="Times New Roman"/>
        </w:rPr>
      </w:pPr>
    </w:p>
    <w:p w14:paraId="721153A5" w14:textId="77777777" w:rsidR="003C1451" w:rsidRPr="006E3546" w:rsidRDefault="006E3546">
      <w:pPr>
        <w:pStyle w:val="Heading2"/>
        <w:rPr>
          <w:rFonts w:ascii="Times New Roman" w:hAnsi="Times New Roman" w:cs="Times New Roman"/>
        </w:rPr>
      </w:pPr>
      <w:bookmarkStart w:id="13" w:name="_hpm7eerf8x20" w:colFirst="0" w:colLast="0"/>
      <w:bookmarkEnd w:id="13"/>
      <w:r w:rsidRPr="006E3546">
        <w:rPr>
          <w:rFonts w:ascii="Times New Roman" w:hAnsi="Times New Roman" w:cs="Times New Roman"/>
        </w:rPr>
        <w:t>Changes in average occupancy associated with differences among cities</w:t>
      </w:r>
    </w:p>
    <w:p w14:paraId="1DC2DCCD" w14:textId="77777777" w:rsidR="003C1451" w:rsidRPr="006E3546" w:rsidRDefault="003C1451">
      <w:pPr>
        <w:rPr>
          <w:rFonts w:ascii="Times New Roman" w:hAnsi="Times New Roman" w:cs="Times New Roman"/>
        </w:rPr>
      </w:pPr>
    </w:p>
    <w:p w14:paraId="579D61B0"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The average occupancy of raccoon and cottontail were influenced by differences among cities (Figure 2a). Raccoon occupancy was highest in cities with a low average housing density (Figure 2</w:t>
      </w:r>
      <w:proofErr w:type="gramStart"/>
      <w:r w:rsidRPr="006E3546">
        <w:rPr>
          <w:rFonts w:ascii="Times New Roman" w:hAnsi="Times New Roman" w:cs="Times New Roman"/>
        </w:rPr>
        <w:t xml:space="preserve">a,   </w:t>
      </w:r>
      <w:proofErr w:type="gramEnd"/>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02, raccoon</m:t>
            </m:r>
          </m:sub>
        </m:sSub>
      </m:oMath>
      <w:r w:rsidRPr="006E3546">
        <w:rPr>
          <w:rFonts w:ascii="Times New Roman" w:hAnsi="Times New Roman" w:cs="Times New Roman"/>
        </w:rPr>
        <w:t xml:space="preserve">= -0.58, 95% CI = -1.18 - -0.01). Overall, raccoon had the highest average occupancy (i.e., the most positive intercept, Figure 1a). There was some evidence that cottontail relative occupancy decreased in cities with more greenspace (Figure 2b, </w:t>
      </w:r>
      <m:oMath>
        <m:sSub>
          <m:sSubPr>
            <m:ctrlPr>
              <w:rPr>
                <w:rFonts w:ascii="Cambria Math" w:hAnsi="Cambria Math" w:cs="Times New Roman"/>
              </w:rPr>
            </m:ctrlPr>
          </m:sSubPr>
          <m:e>
            <m:r>
              <w:rPr>
                <w:rFonts w:ascii="Cambria Math" w:hAnsi="Cambria Math" w:cs="Times New Roman"/>
              </w:rPr>
              <m:t>γ</m:t>
            </m:r>
          </m:e>
          <m:sub>
            <m:r>
              <w:rPr>
                <w:rFonts w:ascii="Cambria Math" w:hAnsi="Cambria Math" w:cs="Times New Roman"/>
              </w:rPr>
              <m:t>02, cottontail</m:t>
            </m:r>
          </m:sub>
        </m:sSub>
      </m:oMath>
      <w:r w:rsidRPr="006E3546">
        <w:rPr>
          <w:rFonts w:ascii="Times New Roman" w:hAnsi="Times New Roman" w:cs="Times New Roman"/>
        </w:rPr>
        <w:t xml:space="preserve"> = -0.22, 95% CI = -0.49 – 0.03).</w:t>
      </w:r>
    </w:p>
    <w:p w14:paraId="4BB98623" w14:textId="77777777" w:rsidR="003C1451" w:rsidRPr="006E3546" w:rsidRDefault="006E3546">
      <w:pPr>
        <w:jc w:val="center"/>
        <w:rPr>
          <w:rFonts w:ascii="Times New Roman" w:hAnsi="Times New Roman" w:cs="Times New Roman"/>
        </w:rPr>
      </w:pPr>
      <w:r w:rsidRPr="006E3546">
        <w:rPr>
          <w:rFonts w:ascii="Times New Roman" w:hAnsi="Times New Roman" w:cs="Times New Roman"/>
          <w:noProof/>
        </w:rPr>
        <w:lastRenderedPageBreak/>
        <w:drawing>
          <wp:inline distT="114300" distB="114300" distL="114300" distR="114300" wp14:anchorId="1F3D4A38" wp14:editId="0D54FA92">
            <wp:extent cx="3169444" cy="6338888"/>
            <wp:effectExtent l="0" t="0" r="0" b="0"/>
            <wp:docPr id="4"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a:stretch>
                      <a:fillRect/>
                    </a:stretch>
                  </pic:blipFill>
                  <pic:spPr>
                    <a:xfrm>
                      <a:off x="0" y="0"/>
                      <a:ext cx="3169444" cy="6338888"/>
                    </a:xfrm>
                    <a:prstGeom prst="rect">
                      <a:avLst/>
                    </a:prstGeom>
                    <a:ln/>
                  </pic:spPr>
                </pic:pic>
              </a:graphicData>
            </a:graphic>
          </wp:inline>
        </w:drawing>
      </w:r>
    </w:p>
    <w:p w14:paraId="275BC774" w14:textId="77777777" w:rsidR="003C1451" w:rsidRPr="006E3546" w:rsidRDefault="003C1451">
      <w:pPr>
        <w:jc w:val="center"/>
        <w:rPr>
          <w:rFonts w:ascii="Times New Roman" w:hAnsi="Times New Roman" w:cs="Times New Roman"/>
        </w:rPr>
      </w:pPr>
    </w:p>
    <w:p w14:paraId="06FF85B6" w14:textId="77777777" w:rsidR="003C1451" w:rsidRPr="006E3546" w:rsidRDefault="006E3546">
      <w:pPr>
        <w:spacing w:after="200"/>
        <w:rPr>
          <w:rFonts w:ascii="Times New Roman" w:hAnsi="Times New Roman" w:cs="Times New Roman"/>
        </w:rPr>
      </w:pPr>
      <w:r w:rsidRPr="006E3546">
        <w:rPr>
          <w:rFonts w:ascii="Times New Roman" w:hAnsi="Times New Roman" w:cs="Times New Roman"/>
        </w:rPr>
        <w:t>Figure 2. The within-city relative occupancy of (a) raccoon decreased with average housing density whereas (b) cottontail decreased in cities with more greenspace. Solid horizontal lines are median model predictions of a species relative occupancy in a city while shaded ribbons are 95% credible intervals of this prediction. Gray dots represent city-specific occupancy estimates for the UWIN cities that detected the species while vertical bars are 95% credible intervals. Raccoon (a) had more among-city variability from the mean predicted response than eastern cottontail (b).</w:t>
      </w:r>
    </w:p>
    <w:p w14:paraId="13B93F0F" w14:textId="77777777" w:rsidR="003C1451" w:rsidRPr="006E3546" w:rsidRDefault="006E3546">
      <w:pPr>
        <w:pStyle w:val="Heading2"/>
        <w:spacing w:after="200"/>
        <w:rPr>
          <w:rFonts w:ascii="Times New Roman" w:hAnsi="Times New Roman" w:cs="Times New Roman"/>
        </w:rPr>
      </w:pPr>
      <w:bookmarkStart w:id="14" w:name="_imes3cnahgid" w:colFirst="0" w:colLast="0"/>
      <w:bookmarkEnd w:id="14"/>
      <w:r w:rsidRPr="006E3546">
        <w:rPr>
          <w:rFonts w:ascii="Times New Roman" w:hAnsi="Times New Roman" w:cs="Times New Roman"/>
        </w:rPr>
        <w:lastRenderedPageBreak/>
        <w:t>Species-specific responses to urbanization within a city associated with differences among cities</w:t>
      </w:r>
    </w:p>
    <w:p w14:paraId="44B4CECF"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Fox squirrel, gray squirrel, and red fox responses to urbanization, which we estimated as their log-odds changes in occupancy due to differences in site-level housing density, changed as a function of greenspace availability in a city (Figure 1b). When greenspace availability in a city was less than 19.70% (95%CI = 16.90 - 22.69) fox squirrels responded negatively to urbanization and were less likely to occupy sites surrounded by high levels of housing density within a city (Figure 3a). Conversely, fox squirrel responded positively to site-level housing density if greenspace availability in a city was greater than 19.70% (Figure 3a). Gray squirrel and red fox followed a similar pattern and both species responded positively to site-level housing density in cities that had more greenspace (~28% for both species; Figure 3b-c).</w:t>
      </w:r>
    </w:p>
    <w:p w14:paraId="676EA30E" w14:textId="77777777" w:rsidR="003C1451" w:rsidRPr="006E3546" w:rsidRDefault="003C1451">
      <w:pPr>
        <w:rPr>
          <w:rFonts w:ascii="Times New Roman" w:hAnsi="Times New Roman" w:cs="Times New Roman"/>
        </w:rPr>
      </w:pPr>
    </w:p>
    <w:p w14:paraId="1A723158" w14:textId="77777777" w:rsidR="003C1451" w:rsidRPr="006E3546" w:rsidRDefault="006E3546">
      <w:pPr>
        <w:jc w:val="center"/>
        <w:rPr>
          <w:rFonts w:ascii="Times New Roman" w:hAnsi="Times New Roman" w:cs="Times New Roman"/>
        </w:rPr>
      </w:pPr>
      <w:r w:rsidRPr="006E3546">
        <w:rPr>
          <w:rFonts w:ascii="Times New Roman" w:hAnsi="Times New Roman" w:cs="Times New Roman"/>
          <w:noProof/>
        </w:rPr>
        <w:lastRenderedPageBreak/>
        <w:drawing>
          <wp:inline distT="114300" distB="114300" distL="114300" distR="114300" wp14:anchorId="101D7DAC" wp14:editId="566ADFAA">
            <wp:extent cx="1852613" cy="5211745"/>
            <wp:effectExtent l="0" t="0" r="0" b="0"/>
            <wp:docPr id="7"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8"/>
                    <a:srcRect/>
                    <a:stretch>
                      <a:fillRect/>
                    </a:stretch>
                  </pic:blipFill>
                  <pic:spPr>
                    <a:xfrm>
                      <a:off x="0" y="0"/>
                      <a:ext cx="1852613" cy="5211745"/>
                    </a:xfrm>
                    <a:prstGeom prst="rect">
                      <a:avLst/>
                    </a:prstGeom>
                    <a:ln/>
                  </pic:spPr>
                </pic:pic>
              </a:graphicData>
            </a:graphic>
          </wp:inline>
        </w:drawing>
      </w:r>
    </w:p>
    <w:p w14:paraId="29DBCDF8" w14:textId="77777777" w:rsidR="003C1451" w:rsidRPr="006E3546" w:rsidRDefault="003C1451">
      <w:pPr>
        <w:rPr>
          <w:rFonts w:ascii="Times New Roman" w:hAnsi="Times New Roman" w:cs="Times New Roman"/>
        </w:rPr>
      </w:pPr>
    </w:p>
    <w:p w14:paraId="70796421" w14:textId="77777777" w:rsidR="003C1451" w:rsidRPr="006E3546" w:rsidRDefault="003C1451">
      <w:pPr>
        <w:jc w:val="center"/>
        <w:rPr>
          <w:rFonts w:ascii="Times New Roman" w:hAnsi="Times New Roman" w:cs="Times New Roman"/>
        </w:rPr>
      </w:pPr>
    </w:p>
    <w:p w14:paraId="7C03394D" w14:textId="77777777" w:rsidR="003C1451" w:rsidRPr="006E3546" w:rsidRDefault="006E3546">
      <w:pPr>
        <w:rPr>
          <w:rFonts w:ascii="Times New Roman" w:hAnsi="Times New Roman" w:cs="Times New Roman"/>
        </w:rPr>
      </w:pPr>
      <w:r w:rsidRPr="006E3546">
        <w:rPr>
          <w:rFonts w:ascii="Times New Roman" w:hAnsi="Times New Roman" w:cs="Times New Roman"/>
        </w:rPr>
        <w:t>Figure 3. The among-city response to urbanization, which we estimated as the log-odds change in occupancy due to differences in site-level housing density, of (a) fox squirrel, (b) red fox, and (c) gray squirrel changes in magnitude and direction as a function of greenspace availability in a city. Solid horizontal lines are mean model predictions of a species response to urbanization in a city that varies in greenspace availability while shaded ribbons are 95% credible intervals.</w:t>
      </w:r>
    </w:p>
    <w:p w14:paraId="22BA2DCB" w14:textId="77777777" w:rsidR="003C1451" w:rsidRPr="006E3546" w:rsidRDefault="003C1451">
      <w:pPr>
        <w:rPr>
          <w:rFonts w:ascii="Times New Roman" w:hAnsi="Times New Roman" w:cs="Times New Roman"/>
        </w:rPr>
      </w:pPr>
    </w:p>
    <w:p w14:paraId="5B7B9119"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The among-city response to urbanization of coyote, opossum, and raccoon changed as a function of a city’s average housing density (Figure 1b). Opossum and raccoon responded negatively to site-level housing density in densely populated cities (Figure 4 a-b). For example, Chicago had the highest average housing density (1316.70 houses km^-2) and there was strong evidence that raccoon and opossum responded negatively to site-level housing density in Chicago (</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Chicago,raccoon</m:t>
            </m:r>
          </m:sub>
        </m:sSub>
      </m:oMath>
      <w:r w:rsidRPr="006E3546">
        <w:rPr>
          <w:rFonts w:ascii="Times New Roman" w:hAnsi="Times New Roman" w:cs="Times New Roman"/>
        </w:rPr>
        <w:t xml:space="preserve">= -0.55, 95% CI = -0.77 -  </w:t>
      </w:r>
      <w:r w:rsidRPr="006E3546">
        <w:rPr>
          <w:rFonts w:ascii="Times New Roman" w:hAnsi="Times New Roman" w:cs="Times New Roman"/>
        </w:rPr>
        <w:lastRenderedPageBreak/>
        <w:t xml:space="preserve">-0.35;  </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Chicago,opossum</m:t>
            </m:r>
          </m:sub>
        </m:sSub>
      </m:oMath>
      <w:r w:rsidRPr="006E3546">
        <w:rPr>
          <w:rFonts w:ascii="Times New Roman" w:hAnsi="Times New Roman" w:cs="Times New Roman"/>
        </w:rPr>
        <w:t>= -0.56, 95% CI = -0.80 - -0.33). However, raccoon and opossum responded positively to urbanization in cities with a low average housing density (Figure 4a-b). Manhattan, Kansas had the lowest average housing density (313.35 houses km^-2) and there was some evidence that raccoon and opossum responded positively to site-level housing density in that city (</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Manhattan,raccoon</m:t>
            </m:r>
          </m:sub>
        </m:sSub>
      </m:oMath>
      <w:r w:rsidRPr="006E3546">
        <w:rPr>
          <w:rFonts w:ascii="Times New Roman" w:hAnsi="Times New Roman" w:cs="Times New Roman"/>
        </w:rPr>
        <w:t xml:space="preserve">= 0.41, 95% CI = -0.34 - 1.18; </w:t>
      </w: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Manhattan,opossum</m:t>
            </m:r>
          </m:sub>
        </m:sSub>
      </m:oMath>
      <w:r w:rsidRPr="006E3546">
        <w:rPr>
          <w:rFonts w:ascii="Times New Roman" w:hAnsi="Times New Roman" w:cs="Times New Roman"/>
        </w:rPr>
        <w:t>= 0.27, 95% CI = -0.37 - 0.92). Thus, the spatial distribution of raccoon and opossum within a city varied depending on a city’s average housing density. Coyote, however, always responded negatively to site-level housing den</w:t>
      </w:r>
      <w:bookmarkStart w:id="15" w:name="_GoBack"/>
      <w:bookmarkEnd w:id="15"/>
      <w:r w:rsidRPr="006E3546">
        <w:rPr>
          <w:rFonts w:ascii="Times New Roman" w:hAnsi="Times New Roman" w:cs="Times New Roman"/>
        </w:rPr>
        <w:t xml:space="preserve">sity in a city, but the strength of this effect was reduced in more densely populated cities (Figure 4c). Thus, although coyote </w:t>
      </w:r>
      <w:proofErr w:type="gramStart"/>
      <w:r w:rsidRPr="006E3546">
        <w:rPr>
          <w:rFonts w:ascii="Times New Roman" w:hAnsi="Times New Roman" w:cs="Times New Roman"/>
        </w:rPr>
        <w:t>were</w:t>
      </w:r>
      <w:proofErr w:type="gramEnd"/>
      <w:r w:rsidRPr="006E3546">
        <w:rPr>
          <w:rFonts w:ascii="Times New Roman" w:hAnsi="Times New Roman" w:cs="Times New Roman"/>
        </w:rPr>
        <w:t xml:space="preserve"> most likely to occur at sites near less populated areas, this relationship was strongest in sparsely populated cities.</w:t>
      </w:r>
    </w:p>
    <w:p w14:paraId="2E7A4972" w14:textId="77777777" w:rsidR="003C1451" w:rsidRPr="006E3546" w:rsidRDefault="006E3546">
      <w:pPr>
        <w:jc w:val="center"/>
        <w:rPr>
          <w:rFonts w:ascii="Times New Roman" w:hAnsi="Times New Roman" w:cs="Times New Roman"/>
        </w:rPr>
      </w:pPr>
      <w:r w:rsidRPr="006E3546">
        <w:rPr>
          <w:rFonts w:ascii="Times New Roman" w:hAnsi="Times New Roman" w:cs="Times New Roman"/>
          <w:noProof/>
        </w:rPr>
        <w:lastRenderedPageBreak/>
        <w:drawing>
          <wp:inline distT="114300" distB="114300" distL="114300" distR="114300" wp14:anchorId="5D134EBA" wp14:editId="48C02AD5">
            <wp:extent cx="2066709" cy="5767388"/>
            <wp:effectExtent l="0" t="0" r="0" b="0"/>
            <wp:docPr id="1"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9"/>
                    <a:srcRect/>
                    <a:stretch>
                      <a:fillRect/>
                    </a:stretch>
                  </pic:blipFill>
                  <pic:spPr>
                    <a:xfrm>
                      <a:off x="0" y="0"/>
                      <a:ext cx="2066709" cy="5767388"/>
                    </a:xfrm>
                    <a:prstGeom prst="rect">
                      <a:avLst/>
                    </a:prstGeom>
                    <a:ln/>
                  </pic:spPr>
                </pic:pic>
              </a:graphicData>
            </a:graphic>
          </wp:inline>
        </w:drawing>
      </w:r>
    </w:p>
    <w:p w14:paraId="24605A54" w14:textId="77777777" w:rsidR="003C1451" w:rsidRPr="006E3546" w:rsidRDefault="003C1451">
      <w:pPr>
        <w:jc w:val="center"/>
        <w:rPr>
          <w:rFonts w:ascii="Times New Roman" w:hAnsi="Times New Roman" w:cs="Times New Roman"/>
        </w:rPr>
      </w:pPr>
    </w:p>
    <w:p w14:paraId="1F762009" w14:textId="77777777" w:rsidR="003C1451" w:rsidRPr="006E3546" w:rsidRDefault="006E3546">
      <w:pPr>
        <w:rPr>
          <w:rFonts w:ascii="Times New Roman" w:hAnsi="Times New Roman" w:cs="Times New Roman"/>
        </w:rPr>
      </w:pPr>
      <w:r w:rsidRPr="006E3546">
        <w:rPr>
          <w:rFonts w:ascii="Times New Roman" w:hAnsi="Times New Roman" w:cs="Times New Roman"/>
        </w:rPr>
        <w:t>Figure 4. The among-city response to urbanization, which we estimated as the log-odds change in occupancy due to differences in site-level housing density, of (a) raccoon, (b) opossum, and (c) coyote changed in magnitude and/or direction as a function of the average housing density of a city. Solid horizontal lines are mean model predictions of a species response to urbanization in a city that varies in average housing density while shaded ribbons are 95% credible intervals.</w:t>
      </w:r>
    </w:p>
    <w:p w14:paraId="11B7B2BE" w14:textId="77777777" w:rsidR="003C1451" w:rsidRPr="006E3546" w:rsidRDefault="006E3546">
      <w:pPr>
        <w:pStyle w:val="Heading2"/>
        <w:rPr>
          <w:rFonts w:ascii="Times New Roman" w:hAnsi="Times New Roman" w:cs="Times New Roman"/>
        </w:rPr>
      </w:pPr>
      <w:bookmarkStart w:id="16" w:name="_8e5q3n0i8pb" w:colFirst="0" w:colLast="0"/>
      <w:bookmarkEnd w:id="16"/>
      <w:r w:rsidRPr="006E3546">
        <w:rPr>
          <w:rFonts w:ascii="Times New Roman" w:hAnsi="Times New Roman" w:cs="Times New Roman"/>
        </w:rPr>
        <w:t>Species richness among and within cities</w:t>
      </w:r>
    </w:p>
    <w:p w14:paraId="4F50E2B6"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 xml:space="preserve">The cumulative effect of among-city differences in greenspace availability and average housing density resulted in altered mammal community composition and diversity (Figure 5). Across all cities, sites with </w:t>
      </w:r>
      <w:r w:rsidRPr="006E3546">
        <w:rPr>
          <w:rFonts w:ascii="Times New Roman" w:hAnsi="Times New Roman" w:cs="Times New Roman"/>
        </w:rPr>
        <w:lastRenderedPageBreak/>
        <w:t xml:space="preserve">less-than-average housing density had a mean of 3.17 mammal species from this study (95% CI = 0 - 6), while sites with more-than-average housing density had 2.84 (95% CI = 0 - 6). For cities with more than 710 houses km^-2 on average, species richness was consistently lower at sites surrounded by greater than average housing density (Figure 5). Of species we analyzed, the raccoon was lost most often from the wildlife community as the average housing density increased in a city. Within-city differences in species richness were equivocal for cities with an average housing density less than or equal to 710 houses km^-2 and could be positive, negative, or unchanged. </w:t>
      </w:r>
    </w:p>
    <w:p w14:paraId="6D164917" w14:textId="77777777" w:rsidR="003C1451" w:rsidRPr="006E3546" w:rsidRDefault="003C1451">
      <w:pPr>
        <w:rPr>
          <w:rFonts w:ascii="Times New Roman" w:hAnsi="Times New Roman" w:cs="Times New Roman"/>
        </w:rPr>
      </w:pPr>
    </w:p>
    <w:p w14:paraId="0AFEE38E" w14:textId="77777777" w:rsidR="003C1451" w:rsidRPr="006E3546" w:rsidRDefault="006E3546">
      <w:pPr>
        <w:rPr>
          <w:rFonts w:ascii="Times New Roman" w:hAnsi="Times New Roman" w:cs="Times New Roman"/>
        </w:rPr>
      </w:pPr>
      <w:r w:rsidRPr="006E3546">
        <w:rPr>
          <w:rFonts w:ascii="Times New Roman" w:hAnsi="Times New Roman" w:cs="Times New Roman"/>
          <w:noProof/>
        </w:rPr>
        <w:drawing>
          <wp:inline distT="114300" distB="114300" distL="114300" distR="114300" wp14:anchorId="0F38117D" wp14:editId="75038F4C">
            <wp:extent cx="5943600" cy="3962400"/>
            <wp:effectExtent l="0" t="0" r="0" b="0"/>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0"/>
                    <a:srcRect/>
                    <a:stretch>
                      <a:fillRect/>
                    </a:stretch>
                  </pic:blipFill>
                  <pic:spPr>
                    <a:xfrm>
                      <a:off x="0" y="0"/>
                      <a:ext cx="5943600" cy="3962400"/>
                    </a:xfrm>
                    <a:prstGeom prst="rect">
                      <a:avLst/>
                    </a:prstGeom>
                    <a:ln/>
                  </pic:spPr>
                </pic:pic>
              </a:graphicData>
            </a:graphic>
          </wp:inline>
        </w:drawing>
      </w:r>
    </w:p>
    <w:p w14:paraId="6F6C7D26" w14:textId="77777777" w:rsidR="003C1451" w:rsidRPr="006E3546" w:rsidRDefault="006E3546">
      <w:pPr>
        <w:spacing w:before="240" w:after="200"/>
        <w:rPr>
          <w:rFonts w:ascii="Times New Roman" w:hAnsi="Times New Roman" w:cs="Times New Roman"/>
        </w:rPr>
      </w:pPr>
      <w:r w:rsidRPr="006E3546">
        <w:rPr>
          <w:rFonts w:ascii="Times New Roman" w:hAnsi="Times New Roman" w:cs="Times New Roman"/>
        </w:rPr>
        <w:t>Figure 5. A comparison of the estimated species richness at sites surrounded by less or more than the average housing density in a city. Cities are ordered from left to right, lowest to highest, by average housing density. The lower plot represents the most likely wildlife community represented by the median estimated species richness in urban greenspace in a city surrounded by less than or more than the average housing density for that city. The vertical dotted line represents an apparent shift in differences between species richness: cities with an average housing density &gt; 710 houses km</w:t>
      </w:r>
      <w:r w:rsidRPr="006E3546">
        <w:rPr>
          <w:rFonts w:ascii="Times New Roman" w:hAnsi="Times New Roman" w:cs="Times New Roman"/>
          <w:vertAlign w:val="superscript"/>
        </w:rPr>
        <w:t>2</w:t>
      </w:r>
      <w:r w:rsidRPr="006E3546">
        <w:rPr>
          <w:rFonts w:ascii="Times New Roman" w:hAnsi="Times New Roman" w:cs="Times New Roman"/>
        </w:rPr>
        <w:t xml:space="preserve"> always had fewer species in habitat patches surrounded by dense human populations.</w:t>
      </w:r>
    </w:p>
    <w:p w14:paraId="300A0E58" w14:textId="77777777" w:rsidR="003C1451" w:rsidRPr="006E3546" w:rsidRDefault="006E3546">
      <w:pPr>
        <w:pStyle w:val="Heading1"/>
        <w:rPr>
          <w:rFonts w:ascii="Times New Roman" w:hAnsi="Times New Roman" w:cs="Times New Roman"/>
        </w:rPr>
      </w:pPr>
      <w:bookmarkStart w:id="17" w:name="_528y5tq18ou6" w:colFirst="0" w:colLast="0"/>
      <w:bookmarkEnd w:id="17"/>
      <w:r w:rsidRPr="006E3546">
        <w:rPr>
          <w:rFonts w:ascii="Times New Roman" w:hAnsi="Times New Roman" w:cs="Times New Roman"/>
        </w:rPr>
        <w:lastRenderedPageBreak/>
        <w:t>Discussion</w:t>
      </w:r>
    </w:p>
    <w:p w14:paraId="0CD52368"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 xml:space="preserve">This analysis clearly demonstrates associations between landscape-scale differences among cities and changes in the magnitude and, at times, the direction of species’ responses to urbanization. Within-city distributions of gray squirrel, fox squirrel, and red fox, for example, were associated with differences in greenspace availability among cities (Fig 3). Within-city distributions of coyote, opossum, and raccoon varied with the average housing density of a city (Fig 4). If these data were analyzed as independent single-city </w:t>
      </w:r>
      <w:proofErr w:type="gramStart"/>
      <w:r w:rsidRPr="006E3546">
        <w:rPr>
          <w:rFonts w:ascii="Times New Roman" w:hAnsi="Times New Roman" w:cs="Times New Roman"/>
        </w:rPr>
        <w:t>studies</w:t>
      </w:r>
      <w:proofErr w:type="gramEnd"/>
      <w:r w:rsidRPr="006E3546">
        <w:rPr>
          <w:rFonts w:ascii="Times New Roman" w:hAnsi="Times New Roman" w:cs="Times New Roman"/>
        </w:rPr>
        <w:t xml:space="preserve"> we would infer dissimilar species-specific responses to urbanization (Fig 1). Analyzing them together, as we have done here, allows us to see that these apparent disagreements are explained by landscape-scale differences among cities. Most importantly, these results indicate that generality is possible between cities that are similar, for example, cities that have similar average housing densities. To facilitate cross-study syntheses and allow for a broader understanding of urban wildlife it is therefore imperative that future urban ecological research describe the broader context of urbanization within a city. </w:t>
      </w:r>
    </w:p>
    <w:p w14:paraId="67BC13A9" w14:textId="77777777" w:rsidR="003C1451" w:rsidRPr="006E3546" w:rsidRDefault="003C1451">
      <w:pPr>
        <w:spacing w:line="480" w:lineRule="auto"/>
        <w:rPr>
          <w:rFonts w:ascii="Times New Roman" w:hAnsi="Times New Roman" w:cs="Times New Roman"/>
        </w:rPr>
      </w:pPr>
    </w:p>
    <w:p w14:paraId="354B3427"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We described each city’s broader context of urbanization with two metrics: the proportion of greenspace and the average housing density of a city. While simple, these metrics described the habitat potential, or lack thereof, within a city and were correlated with differences in how species respond to urbanization (Fig. 1). These metrics were also correlated with among-city changes in average occupancy of raccoon and cottontail. The average occupancy of raccoon decreased in cities with higher average housing density (Fig. 2a) and cottontail occupancy was lower in cities with more greenspace (Fig. 2b). This latter relationship was contrary to our prediction that greenspace availability would positively influence species occupancy. It is possible that additional greenspace within a city increased the presence of predators and therefore constricted cottontail distributions (Crooks 2002). Although the importance of scale is well recognized in ecology (</w:t>
      </w:r>
      <w:proofErr w:type="spellStart"/>
      <w:r w:rsidRPr="006E3546">
        <w:rPr>
          <w:rFonts w:ascii="Times New Roman" w:hAnsi="Times New Roman" w:cs="Times New Roman"/>
        </w:rPr>
        <w:t>Weins</w:t>
      </w:r>
      <w:proofErr w:type="spellEnd"/>
      <w:r w:rsidRPr="006E3546">
        <w:rPr>
          <w:rFonts w:ascii="Times New Roman" w:hAnsi="Times New Roman" w:cs="Times New Roman"/>
        </w:rPr>
        <w:t xml:space="preserve"> 1989, Levin 1992, Schneider 2001), the single-city focus of past urban ecological research prevented explorations into how city-scale differences influence urban ecological phenomena. Yet, as we have begun to show here, there is a need to explore how variables at the city-scale </w:t>
      </w:r>
      <w:r w:rsidRPr="006E3546">
        <w:rPr>
          <w:rFonts w:ascii="Times New Roman" w:hAnsi="Times New Roman" w:cs="Times New Roman"/>
        </w:rPr>
        <w:lastRenderedPageBreak/>
        <w:t xml:space="preserve">or larger drive species’ distributions within and among cities (Aronson et al. 2016, </w:t>
      </w:r>
      <w:proofErr w:type="spellStart"/>
      <w:r w:rsidRPr="006E3546">
        <w:rPr>
          <w:rFonts w:ascii="Times New Roman" w:hAnsi="Times New Roman" w:cs="Times New Roman"/>
        </w:rPr>
        <w:t>Steenweg</w:t>
      </w:r>
      <w:proofErr w:type="spellEnd"/>
      <w:r w:rsidRPr="006E3546">
        <w:rPr>
          <w:rFonts w:ascii="Times New Roman" w:hAnsi="Times New Roman" w:cs="Times New Roman"/>
        </w:rPr>
        <w:t xml:space="preserve"> et al. 2017,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2019). </w:t>
      </w:r>
    </w:p>
    <w:p w14:paraId="211C9C61" w14:textId="77777777" w:rsidR="003C1451" w:rsidRPr="006E3546" w:rsidRDefault="003C1451">
      <w:pPr>
        <w:spacing w:line="480" w:lineRule="auto"/>
        <w:rPr>
          <w:rFonts w:ascii="Times New Roman" w:hAnsi="Times New Roman" w:cs="Times New Roman"/>
        </w:rPr>
      </w:pPr>
    </w:p>
    <w:p w14:paraId="61A7F167" w14:textId="77777777" w:rsidR="003C1451" w:rsidRPr="006E3546" w:rsidRDefault="003C1451">
      <w:pPr>
        <w:spacing w:line="480" w:lineRule="auto"/>
        <w:rPr>
          <w:rFonts w:ascii="Times New Roman" w:hAnsi="Times New Roman" w:cs="Times New Roman"/>
        </w:rPr>
      </w:pPr>
    </w:p>
    <w:p w14:paraId="02E4F728"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 xml:space="preserve">For vertebrates, increased urbanization generally results in decreased species richness at the local scale (McKinney 2008, </w:t>
      </w:r>
      <w:proofErr w:type="spellStart"/>
      <w:r w:rsidRPr="006E3546">
        <w:rPr>
          <w:rFonts w:ascii="Times New Roman" w:hAnsi="Times New Roman" w:cs="Times New Roman"/>
        </w:rPr>
        <w:t>Pautasso</w:t>
      </w:r>
      <w:proofErr w:type="spellEnd"/>
      <w:r w:rsidRPr="006E3546">
        <w:rPr>
          <w:rFonts w:ascii="Times New Roman" w:hAnsi="Times New Roman" w:cs="Times New Roman"/>
        </w:rPr>
        <w:t xml:space="preserve"> 2007, </w:t>
      </w:r>
      <w:proofErr w:type="spellStart"/>
      <w:r w:rsidRPr="006E3546">
        <w:rPr>
          <w:rFonts w:ascii="Times New Roman" w:hAnsi="Times New Roman" w:cs="Times New Roman"/>
        </w:rPr>
        <w:t>Ordeñana</w:t>
      </w:r>
      <w:proofErr w:type="spellEnd"/>
      <w:r w:rsidRPr="006E3546">
        <w:rPr>
          <w:rFonts w:ascii="Times New Roman" w:hAnsi="Times New Roman" w:cs="Times New Roman"/>
        </w:rPr>
        <w:t xml:space="preserve"> et al. 2010). In our analysis, cities with an average housing density greater than 710 housing units km^-2 (n = 3) consistently lost species at the local scale with increasing urbanization (Fig. 5), which validates this pattern. Conversely, species richness either increased (n = 3), decreased (n = 1), or did not change (n = 2) along the urbanization gradient of less densely built cities (Fig. 5). To our knowledge, no studies have explored how landscape-scale variables may explain why such a pattern is observed in one city but not another. As the Earth urbanizes and cities increase in size and population density (Angel et al. 2011), our results indicate that larger cities are more likely to observe diversity losses of common species, which may have dramatic consequences on ecosystem function (Gaston 2010). As such, it may be imperative for growing cities to find innovative solutions to reduce the likelihood of local extinctions and bolster wildlife resilience.</w:t>
      </w:r>
    </w:p>
    <w:p w14:paraId="24EA5AE0" w14:textId="77777777" w:rsidR="003C1451" w:rsidRPr="006E3546" w:rsidRDefault="003C1451">
      <w:pPr>
        <w:spacing w:line="480" w:lineRule="auto"/>
        <w:rPr>
          <w:rFonts w:ascii="Times New Roman" w:hAnsi="Times New Roman" w:cs="Times New Roman"/>
        </w:rPr>
      </w:pPr>
    </w:p>
    <w:p w14:paraId="4DAD16B2"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 xml:space="preserve">A core feature of our analysis is that the results can be used to develop quantitative and testable predictions for how common urban species are distributed throughout any city where they are known to </w:t>
      </w:r>
      <w:proofErr w:type="gramStart"/>
      <w:r w:rsidRPr="006E3546">
        <w:rPr>
          <w:rFonts w:ascii="Times New Roman" w:hAnsi="Times New Roman" w:cs="Times New Roman"/>
        </w:rPr>
        <w:t>exist, or</w:t>
      </w:r>
      <w:proofErr w:type="gramEnd"/>
      <w:r w:rsidRPr="006E3546">
        <w:rPr>
          <w:rFonts w:ascii="Times New Roman" w:hAnsi="Times New Roman" w:cs="Times New Roman"/>
        </w:rPr>
        <w:t xml:space="preserve"> may exist in the future. Since some species’ average occupancy (Eq. 2) and responses to urbanization (Eq. 3) are a function of landscape-scale variables, species distributions can be easily estimated within cities that vary in greenspace availability and average housing density. Given current levels of global change, there is great need for increased predictive power in ecology (Maras et al. 2018), especially as it is simpler to manage a system’s ecological characteristics if they are predictable (</w:t>
      </w:r>
      <w:proofErr w:type="spellStart"/>
      <w:r w:rsidRPr="006E3546">
        <w:rPr>
          <w:rFonts w:ascii="Times New Roman" w:hAnsi="Times New Roman" w:cs="Times New Roman"/>
        </w:rPr>
        <w:t>Dietze</w:t>
      </w:r>
      <w:proofErr w:type="spellEnd"/>
      <w:r w:rsidRPr="006E3546">
        <w:rPr>
          <w:rFonts w:ascii="Times New Roman" w:hAnsi="Times New Roman" w:cs="Times New Roman"/>
        </w:rPr>
        <w:t xml:space="preserve"> 2017). As we live in an increasingly urban world, it is not only essential to understand and predict how biodiversity responds to urbanization, but also to identify ways to advance urban conservation and reduce the negative impacts of urbanization on biodiversity. While we expect deviations from our model </w:t>
      </w:r>
      <w:r w:rsidRPr="006E3546">
        <w:rPr>
          <w:rFonts w:ascii="Times New Roman" w:hAnsi="Times New Roman" w:cs="Times New Roman"/>
        </w:rPr>
        <w:lastRenderedPageBreak/>
        <w:t>predictions, such discrepancies are welcome as they likely point to other landscape-scale variables that influence species distributions or possibly highlight within-city species adaptations. For example, we simplified each city’s urbanization gradient and represented it with a single metric: the housing density within 1000 m of each camera trap. As urbanization is inherently composed of multiple variables (Moll et al. 2019), discrepancies from our model predictions may indicate other urban metrics that are important predictors of species’ responses to urbanization. Likewise, the connectivity among habitat patches within a city, for example, may also relate to shifts in species distributions among cities (</w:t>
      </w:r>
      <w:proofErr w:type="spellStart"/>
      <w:r w:rsidRPr="006E3546">
        <w:rPr>
          <w:rFonts w:ascii="Times New Roman" w:hAnsi="Times New Roman" w:cs="Times New Roman"/>
        </w:rPr>
        <w:t>Beninde</w:t>
      </w:r>
      <w:proofErr w:type="spellEnd"/>
      <w:r w:rsidRPr="006E3546">
        <w:rPr>
          <w:rFonts w:ascii="Times New Roman" w:hAnsi="Times New Roman" w:cs="Times New Roman"/>
        </w:rPr>
        <w:t xml:space="preserve"> et al. 2015), though such metrics are notoriously difficult to quantify in urban settings given that species persist within the urban matrix (Anderson &amp; Minor 2017, Soanes et al. 2019, Minor et al. BOOK CHAP). </w:t>
      </w:r>
    </w:p>
    <w:p w14:paraId="044C9AE9" w14:textId="77777777" w:rsidR="003C1451" w:rsidRPr="006E3546" w:rsidRDefault="003C1451">
      <w:pPr>
        <w:spacing w:line="480" w:lineRule="auto"/>
        <w:rPr>
          <w:rFonts w:ascii="Times New Roman" w:hAnsi="Times New Roman" w:cs="Times New Roman"/>
        </w:rPr>
      </w:pPr>
    </w:p>
    <w:p w14:paraId="09DF93DF" w14:textId="77777777" w:rsidR="003C1451" w:rsidRPr="006E3546" w:rsidRDefault="006E3546">
      <w:pPr>
        <w:spacing w:line="480" w:lineRule="auto"/>
        <w:rPr>
          <w:ins w:id="18" w:author="Heather Sander" w:date="2020-02-26T03:30:00Z"/>
          <w:rFonts w:ascii="Times New Roman" w:hAnsi="Times New Roman" w:cs="Times New Roman"/>
        </w:rPr>
      </w:pPr>
      <w:r w:rsidRPr="006E3546">
        <w:rPr>
          <w:rFonts w:ascii="Times New Roman" w:hAnsi="Times New Roman" w:cs="Times New Roman"/>
        </w:rPr>
        <w:t>Although cities are the hallmark of urbanization, they each have their own structural signature penned by land-use policy, coastlines or inland waterways, and topography (</w:t>
      </w:r>
      <w:proofErr w:type="spellStart"/>
      <w:r w:rsidRPr="006E3546">
        <w:rPr>
          <w:rFonts w:ascii="Times New Roman" w:hAnsi="Times New Roman" w:cs="Times New Roman"/>
        </w:rPr>
        <w:t>Buonoua</w:t>
      </w:r>
      <w:proofErr w:type="spellEnd"/>
      <w:r w:rsidRPr="006E3546">
        <w:rPr>
          <w:rFonts w:ascii="Times New Roman" w:hAnsi="Times New Roman" w:cs="Times New Roman"/>
        </w:rPr>
        <w:t xml:space="preserve"> et al. 2018, </w:t>
      </w:r>
      <w:proofErr w:type="spellStart"/>
      <w:r w:rsidRPr="006E3546">
        <w:rPr>
          <w:rFonts w:ascii="Times New Roman" w:hAnsi="Times New Roman" w:cs="Times New Roman"/>
        </w:rPr>
        <w:t>Magle</w:t>
      </w:r>
      <w:proofErr w:type="spellEnd"/>
      <w:r w:rsidRPr="006E3546">
        <w:rPr>
          <w:rFonts w:ascii="Times New Roman" w:hAnsi="Times New Roman" w:cs="Times New Roman"/>
        </w:rPr>
        <w:t xml:space="preserve"> et al. 2019). It is a promising finding that species occupancy patterns are associated with differences among cities because it implies that growing cities can be planned in such a way to reduce the negative influence of urbanization on biodiversity. Other research has also shown that increasing greenspace generally increases biodiversity (</w:t>
      </w:r>
      <w:proofErr w:type="spellStart"/>
      <w:r w:rsidRPr="006E3546">
        <w:rPr>
          <w:rFonts w:ascii="Times New Roman" w:hAnsi="Times New Roman" w:cs="Times New Roman"/>
        </w:rPr>
        <w:t>Beninde</w:t>
      </w:r>
      <w:proofErr w:type="spellEnd"/>
      <w:r w:rsidRPr="006E3546">
        <w:rPr>
          <w:rFonts w:ascii="Times New Roman" w:hAnsi="Times New Roman" w:cs="Times New Roman"/>
        </w:rPr>
        <w:t xml:space="preserve"> et al. 2015). We found that this may particularly be the case for tree squirrels and red fox (Fig 3), as increasing greenspace within a city reduced the negative influence of urbanization on these species (Fig 3). The positive benefits of green cities go beyond wildlife as urban greenspace also improves human health and wellbeing (Twohig-Bennett and Jones 2018, Bratman et al. 2019, Rojas-Rueda et al. 2019) and contributes to reduced urban heat island effects, better stormwater management, and cleaner air (Gomez-</w:t>
      </w:r>
      <w:proofErr w:type="spellStart"/>
      <w:r w:rsidRPr="006E3546">
        <w:rPr>
          <w:rFonts w:ascii="Times New Roman" w:hAnsi="Times New Roman" w:cs="Times New Roman"/>
        </w:rPr>
        <w:t>Baggethun</w:t>
      </w:r>
      <w:proofErr w:type="spellEnd"/>
      <w:r w:rsidRPr="006E3546">
        <w:rPr>
          <w:rFonts w:ascii="Times New Roman" w:hAnsi="Times New Roman" w:cs="Times New Roman"/>
        </w:rPr>
        <w:t xml:space="preserve"> and Barton 2013). As a result, urban greening is an opportunity for cities to simultaneously benefit their human and non-human inhabitants. However, it is also crucial to recognize </w:t>
      </w:r>
      <w:ins w:id="19" w:author="Heather Sander" w:date="2020-02-26T03:30:00Z">
        <w:r w:rsidRPr="006E3546">
          <w:rPr>
            <w:rFonts w:ascii="Times New Roman" w:hAnsi="Times New Roman" w:cs="Times New Roman"/>
          </w:rPr>
          <w:t>t</w:t>
        </w:r>
        <w:commentRangeStart w:id="20"/>
        <w:r w:rsidRPr="006E3546">
          <w:rPr>
            <w:rFonts w:ascii="Times New Roman" w:hAnsi="Times New Roman" w:cs="Times New Roman"/>
          </w:rPr>
          <w:t>wo issues in urban greening</w:t>
        </w:r>
        <w:commentRangeEnd w:id="20"/>
        <w:r w:rsidRPr="006E3546">
          <w:rPr>
            <w:rFonts w:ascii="Times New Roman" w:hAnsi="Times New Roman" w:cs="Times New Roman"/>
          </w:rPr>
          <w:commentReference w:id="20"/>
        </w:r>
        <w:r w:rsidRPr="006E3546">
          <w:rPr>
            <w:rFonts w:ascii="Times New Roman" w:hAnsi="Times New Roman" w:cs="Times New Roman"/>
          </w:rPr>
          <w:t xml:space="preserve">.  </w:t>
        </w:r>
      </w:ins>
    </w:p>
    <w:p w14:paraId="61388077" w14:textId="77777777" w:rsidR="003C1451" w:rsidRPr="006E3546" w:rsidRDefault="003C1451">
      <w:pPr>
        <w:spacing w:line="480" w:lineRule="auto"/>
        <w:rPr>
          <w:ins w:id="21" w:author="Heather Sander" w:date="2020-02-26T03:30:00Z"/>
          <w:rFonts w:ascii="Times New Roman" w:hAnsi="Times New Roman" w:cs="Times New Roman"/>
        </w:rPr>
      </w:pPr>
    </w:p>
    <w:p w14:paraId="4FA546BF" w14:textId="77777777" w:rsidR="003C1451" w:rsidRPr="006E3546" w:rsidRDefault="006E3546">
      <w:pPr>
        <w:spacing w:line="480" w:lineRule="auto"/>
        <w:rPr>
          <w:ins w:id="22" w:author="Heather Sander" w:date="2020-02-26T03:30:00Z"/>
          <w:rFonts w:ascii="Times New Roman" w:hAnsi="Times New Roman" w:cs="Times New Roman"/>
        </w:rPr>
      </w:pPr>
      <w:ins w:id="23" w:author="Heather Sander" w:date="2020-02-26T03:30:00Z">
        <w:r w:rsidRPr="006E3546">
          <w:rPr>
            <w:rFonts w:ascii="Times New Roman" w:hAnsi="Times New Roman" w:cs="Times New Roman"/>
          </w:rPr>
          <w:t>First, urban greening may not uniformly benefit human well-being because human populations within a city can disparately respond to urban vegetation and greenspaces</w:t>
        </w:r>
      </w:ins>
    </w:p>
    <w:p w14:paraId="1297EE59" w14:textId="77777777" w:rsidR="003C1451" w:rsidRPr="006E3546" w:rsidRDefault="006E3546">
      <w:pPr>
        <w:spacing w:line="480" w:lineRule="auto"/>
        <w:rPr>
          <w:ins w:id="24" w:author="Heather Sander" w:date="2020-02-26T03:30:00Z"/>
          <w:rFonts w:ascii="Times New Roman" w:hAnsi="Times New Roman" w:cs="Times New Roman"/>
        </w:rPr>
      </w:pPr>
      <w:ins w:id="25" w:author="Heather Sander" w:date="2020-02-26T03:30:00Z">
        <w:r w:rsidRPr="006E3546">
          <w:rPr>
            <w:rFonts w:ascii="Times New Roman" w:hAnsi="Times New Roman" w:cs="Times New Roman"/>
          </w:rPr>
          <w:lastRenderedPageBreak/>
          <w:t xml:space="preserve"> (</w:t>
        </w:r>
        <w:commentRangeStart w:id="26"/>
        <w:r w:rsidRPr="006E3546">
          <w:rPr>
            <w:rFonts w:ascii="Times New Roman" w:hAnsi="Times New Roman" w:cs="Times New Roman"/>
          </w:rPr>
          <w:t xml:space="preserve">Sander and Zhao </w:t>
        </w:r>
        <w:proofErr w:type="gramStart"/>
        <w:r w:rsidRPr="006E3546">
          <w:rPr>
            <w:rFonts w:ascii="Times New Roman" w:hAnsi="Times New Roman" w:cs="Times New Roman"/>
          </w:rPr>
          <w:t>2015,  Sander</w:t>
        </w:r>
        <w:proofErr w:type="gramEnd"/>
        <w:r w:rsidRPr="006E3546">
          <w:rPr>
            <w:rFonts w:ascii="Times New Roman" w:hAnsi="Times New Roman" w:cs="Times New Roman"/>
          </w:rPr>
          <w:t xml:space="preserve"> et al. 2017, Hodson and Sander 2019</w:t>
        </w:r>
        <w:commentRangeEnd w:id="26"/>
        <w:r w:rsidRPr="006E3546">
          <w:rPr>
            <w:rFonts w:ascii="Times New Roman" w:hAnsi="Times New Roman" w:cs="Times New Roman"/>
          </w:rPr>
          <w:commentReference w:id="26"/>
        </w:r>
        <w:r w:rsidRPr="006E3546">
          <w:rPr>
            <w:rFonts w:ascii="Times New Roman" w:hAnsi="Times New Roman" w:cs="Times New Roman"/>
          </w:rPr>
          <w:t xml:space="preserve">). Negative links between urban greening and human well-being is partly due to an “extinction of experience with nature” in cities (i.e., a lack of experience with nature that leads to a loss of orientation towards and ability to benefit from interaction with nature; </w:t>
        </w:r>
        <w:commentRangeStart w:id="27"/>
        <w:r w:rsidRPr="006E3546">
          <w:rPr>
            <w:rFonts w:ascii="Times New Roman" w:hAnsi="Times New Roman" w:cs="Times New Roman"/>
          </w:rPr>
          <w:t>Soga and Gaston 2016</w:t>
        </w:r>
        <w:commentRangeEnd w:id="27"/>
        <w:r w:rsidRPr="006E3546">
          <w:rPr>
            <w:rFonts w:ascii="Times New Roman" w:hAnsi="Times New Roman" w:cs="Times New Roman"/>
          </w:rPr>
          <w:commentReference w:id="27"/>
        </w:r>
        <w:r w:rsidRPr="006E3546">
          <w:rPr>
            <w:rFonts w:ascii="Times New Roman" w:hAnsi="Times New Roman" w:cs="Times New Roman"/>
          </w:rPr>
          <w:t>). Increased increase interactions with wild species in cities can potentially mitigate extinction of experience and increase affect for and ability to benefit from nature (</w:t>
        </w:r>
        <w:commentRangeStart w:id="28"/>
        <w:r w:rsidRPr="006E3546">
          <w:rPr>
            <w:rFonts w:ascii="Times New Roman" w:hAnsi="Times New Roman" w:cs="Times New Roman"/>
          </w:rPr>
          <w:t>Soga et al. 2015; Soga and Gaston 2016; Soga et al. 2016</w:t>
        </w:r>
        <w:commentRangeEnd w:id="28"/>
        <w:r w:rsidRPr="006E3546">
          <w:rPr>
            <w:rFonts w:ascii="Times New Roman" w:hAnsi="Times New Roman" w:cs="Times New Roman"/>
          </w:rPr>
          <w:commentReference w:id="28"/>
        </w:r>
        <w:r w:rsidRPr="006E3546">
          <w:rPr>
            <w:rFonts w:ascii="Times New Roman" w:hAnsi="Times New Roman" w:cs="Times New Roman"/>
          </w:rPr>
          <w:t>).  As such, urban greening aimed at wildlife conservation may thus enhance the well-being of disconnected populations. Better understanding of the way in which wildlife respond to urban greenspace from multi-city studies such as this one can identify tradeoffs in urban greenspace provisioning for well-being and conservation objectives.</w:t>
        </w:r>
      </w:ins>
    </w:p>
    <w:p w14:paraId="699F8174" w14:textId="77777777" w:rsidR="003C1451" w:rsidRPr="006E3546" w:rsidRDefault="003C1451">
      <w:pPr>
        <w:spacing w:line="480" w:lineRule="auto"/>
        <w:rPr>
          <w:ins w:id="29" w:author="Heather Sander" w:date="2020-02-26T03:30:00Z"/>
          <w:rFonts w:ascii="Times New Roman" w:hAnsi="Times New Roman" w:cs="Times New Roman"/>
        </w:rPr>
      </w:pPr>
    </w:p>
    <w:p w14:paraId="27363707" w14:textId="77777777" w:rsidR="003C1451" w:rsidRPr="006E3546" w:rsidRDefault="006E3546">
      <w:pPr>
        <w:spacing w:line="480" w:lineRule="auto"/>
        <w:rPr>
          <w:rFonts w:ascii="Times New Roman" w:hAnsi="Times New Roman" w:cs="Times New Roman"/>
        </w:rPr>
      </w:pPr>
      <w:ins w:id="30" w:author="Heather Sander" w:date="2020-02-26T03:30:00Z">
        <w:r w:rsidRPr="006E3546">
          <w:rPr>
            <w:rFonts w:ascii="Times New Roman" w:hAnsi="Times New Roman" w:cs="Times New Roman"/>
          </w:rPr>
          <w:t xml:space="preserve">Second, </w:t>
        </w:r>
      </w:ins>
      <w:r w:rsidRPr="006E3546">
        <w:rPr>
          <w:rFonts w:ascii="Times New Roman" w:hAnsi="Times New Roman" w:cs="Times New Roman"/>
        </w:rPr>
        <w:t>urban greening presents an environmental justice issue (</w:t>
      </w:r>
      <w:proofErr w:type="spellStart"/>
      <w:r w:rsidRPr="006E3546">
        <w:rPr>
          <w:rFonts w:ascii="Times New Roman" w:hAnsi="Times New Roman" w:cs="Times New Roman"/>
        </w:rPr>
        <w:t>Wolch</w:t>
      </w:r>
      <w:proofErr w:type="spellEnd"/>
      <w:r w:rsidRPr="006E3546">
        <w:rPr>
          <w:rFonts w:ascii="Times New Roman" w:hAnsi="Times New Roman" w:cs="Times New Roman"/>
        </w:rPr>
        <w:t xml:space="preserve"> et al. 2014). Communities of color disproportionately live in parts of a city where green space is either deficient or poorly maintained (</w:t>
      </w:r>
      <w:proofErr w:type="spellStart"/>
      <w:r w:rsidRPr="006E3546">
        <w:rPr>
          <w:rFonts w:ascii="Times New Roman" w:hAnsi="Times New Roman" w:cs="Times New Roman"/>
        </w:rPr>
        <w:t>Rigolon</w:t>
      </w:r>
      <w:proofErr w:type="spellEnd"/>
      <w:r w:rsidRPr="006E3546">
        <w:rPr>
          <w:rFonts w:ascii="Times New Roman" w:hAnsi="Times New Roman" w:cs="Times New Roman"/>
        </w:rPr>
        <w:t xml:space="preserve"> 2016) and are marked by significant environmental legacies (e.g., persistence of lead in urban soils, Morrison et al. 2012). Furthermore, while adding greenspace to these locations increases public health and neighborhood attractiveness, it can also displace the residents that the greenspace was meant to benefit via gentrification (</w:t>
      </w:r>
      <w:proofErr w:type="spellStart"/>
      <w:r w:rsidRPr="006E3546">
        <w:rPr>
          <w:rFonts w:ascii="Times New Roman" w:hAnsi="Times New Roman" w:cs="Times New Roman"/>
        </w:rPr>
        <w:t>Wolch</w:t>
      </w:r>
      <w:proofErr w:type="spellEnd"/>
      <w:r w:rsidRPr="006E3546">
        <w:rPr>
          <w:rFonts w:ascii="Times New Roman" w:hAnsi="Times New Roman" w:cs="Times New Roman"/>
        </w:rPr>
        <w:t xml:space="preserve"> et al. 2014). Equitably increasing access to greenspace, and thus biodiversity, in a city therefore requires appropriate regulation and anti-gentrification policy which would, in turn, increase public health and advance social-environmental justice for urban communities (Kenney and Leonard 2001, </w:t>
      </w:r>
      <w:proofErr w:type="spellStart"/>
      <w:r w:rsidRPr="006E3546">
        <w:rPr>
          <w:rFonts w:ascii="Times New Roman" w:hAnsi="Times New Roman" w:cs="Times New Roman"/>
        </w:rPr>
        <w:t>Wolch</w:t>
      </w:r>
      <w:proofErr w:type="spellEnd"/>
      <w:r w:rsidRPr="006E3546">
        <w:rPr>
          <w:rFonts w:ascii="Times New Roman" w:hAnsi="Times New Roman" w:cs="Times New Roman"/>
        </w:rPr>
        <w:t xml:space="preserve"> et al. 2014, </w:t>
      </w:r>
      <w:proofErr w:type="spellStart"/>
      <w:r w:rsidRPr="006E3546">
        <w:rPr>
          <w:rFonts w:ascii="Times New Roman" w:hAnsi="Times New Roman" w:cs="Times New Roman"/>
        </w:rPr>
        <w:t>Buonoua</w:t>
      </w:r>
      <w:proofErr w:type="spellEnd"/>
      <w:r w:rsidRPr="006E3546">
        <w:rPr>
          <w:rFonts w:ascii="Times New Roman" w:hAnsi="Times New Roman" w:cs="Times New Roman"/>
        </w:rPr>
        <w:t xml:space="preserve"> et al. 2018). To illustrate the effectiveness of such policies, data will be necessary. As such, multi-city wildlife assessments could provide such data for cities to evaluate the potential impacts of regulation and policy on biodiversity, taking into account the desired outcomes of communities directly impacted by such changes.</w:t>
      </w:r>
    </w:p>
    <w:p w14:paraId="65E9D2FE" w14:textId="77777777" w:rsidR="003C1451" w:rsidRPr="006E3546" w:rsidRDefault="003C1451">
      <w:pPr>
        <w:spacing w:line="480" w:lineRule="auto"/>
        <w:rPr>
          <w:rFonts w:ascii="Times New Roman" w:hAnsi="Times New Roman" w:cs="Times New Roman"/>
        </w:rPr>
      </w:pPr>
    </w:p>
    <w:p w14:paraId="5650571A" w14:textId="77777777" w:rsidR="003C1451" w:rsidRPr="006E3546" w:rsidRDefault="006E3546">
      <w:pPr>
        <w:spacing w:line="480" w:lineRule="auto"/>
        <w:rPr>
          <w:rFonts w:ascii="Times New Roman" w:hAnsi="Times New Roman" w:cs="Times New Roman"/>
        </w:rPr>
      </w:pPr>
      <w:r w:rsidRPr="006E3546">
        <w:rPr>
          <w:rFonts w:ascii="Times New Roman" w:hAnsi="Times New Roman" w:cs="Times New Roman"/>
        </w:rPr>
        <w:t xml:space="preserve">In this paper, we demonstrate that species’ responses to urbanization depend on the form and function of the city where they occur. Likewise, we illustrate that generality is possible between cities that are structurally similar. For cities that are structurally dissimilar, a given species’ response to urbanization </w:t>
      </w:r>
      <w:r w:rsidRPr="006E3546">
        <w:rPr>
          <w:rFonts w:ascii="Times New Roman" w:hAnsi="Times New Roman" w:cs="Times New Roman"/>
        </w:rPr>
        <w:lastRenderedPageBreak/>
        <w:t xml:space="preserve">may even be in opposing directions (Fig. 3, Fig. 4). Our results highlight the critical importance of considering the broader context of urbanization in urban ecological research given that differences between single-city findings may be a function of landscape-scale differences among cities. Most importantly, because species respond to the form and function of a city, it may </w:t>
      </w:r>
      <w:proofErr w:type="gramStart"/>
      <w:r w:rsidRPr="006E3546">
        <w:rPr>
          <w:rFonts w:ascii="Times New Roman" w:hAnsi="Times New Roman" w:cs="Times New Roman"/>
        </w:rPr>
        <w:t>be  possible</w:t>
      </w:r>
      <w:proofErr w:type="gramEnd"/>
      <w:r w:rsidRPr="006E3546">
        <w:rPr>
          <w:rFonts w:ascii="Times New Roman" w:hAnsi="Times New Roman" w:cs="Times New Roman"/>
        </w:rPr>
        <w:t xml:space="preserve"> to design cities to decrease the negative influence of urbanization on biodiversity. Achieving this goal at broad scales requires us to understand and predict how variability within and among cities influences ecological phenomena. This </w:t>
      </w:r>
      <w:proofErr w:type="gramStart"/>
      <w:r w:rsidRPr="006E3546">
        <w:rPr>
          <w:rFonts w:ascii="Times New Roman" w:hAnsi="Times New Roman" w:cs="Times New Roman"/>
        </w:rPr>
        <w:t>understanding  will</w:t>
      </w:r>
      <w:proofErr w:type="gramEnd"/>
      <w:r w:rsidRPr="006E3546">
        <w:rPr>
          <w:rFonts w:ascii="Times New Roman" w:hAnsi="Times New Roman" w:cs="Times New Roman"/>
        </w:rPr>
        <w:t>, in turn, require multi-city collaborative approaches to tease apart how factors at varying scales influence Earth’s urban biodiversity.</w:t>
      </w:r>
    </w:p>
    <w:p w14:paraId="632A71CF" w14:textId="77777777" w:rsidR="003C1451" w:rsidRPr="006E3546" w:rsidRDefault="003C1451">
      <w:pPr>
        <w:rPr>
          <w:rFonts w:ascii="Times New Roman" w:hAnsi="Times New Roman" w:cs="Times New Roman"/>
        </w:rPr>
      </w:pPr>
    </w:p>
    <w:p w14:paraId="6E5D0B95" w14:textId="77777777" w:rsidR="003C1451" w:rsidRPr="006E3546" w:rsidRDefault="006E3546">
      <w:pPr>
        <w:rPr>
          <w:rFonts w:ascii="Times New Roman" w:hAnsi="Times New Roman" w:cs="Times New Roman"/>
        </w:rPr>
      </w:pPr>
      <w:r w:rsidRPr="006E3546">
        <w:rPr>
          <w:rFonts w:ascii="Times New Roman" w:hAnsi="Times New Roman" w:cs="Times New Roman"/>
        </w:rPr>
        <w:t>A somewhat complete list of references</w:t>
      </w:r>
    </w:p>
    <w:p w14:paraId="029236DD" w14:textId="77777777" w:rsidR="003C1451" w:rsidRPr="006E3546" w:rsidRDefault="003C1451">
      <w:pPr>
        <w:rPr>
          <w:rFonts w:ascii="Times New Roman" w:hAnsi="Times New Roman" w:cs="Times New Roman"/>
        </w:rPr>
      </w:pPr>
    </w:p>
    <w:p w14:paraId="3E4F66C5" w14:textId="77777777" w:rsidR="003C1451" w:rsidRPr="006E3546" w:rsidRDefault="003C1451">
      <w:pPr>
        <w:rPr>
          <w:rFonts w:ascii="Times New Roman" w:hAnsi="Times New Roman" w:cs="Times New Roman"/>
          <w:color w:val="222222"/>
          <w:sz w:val="20"/>
          <w:szCs w:val="20"/>
          <w:highlight w:val="white"/>
        </w:rPr>
      </w:pPr>
    </w:p>
    <w:p w14:paraId="07266D09" w14:textId="77777777" w:rsidR="003C1451" w:rsidRPr="006E3546" w:rsidRDefault="006E3546">
      <w:pPr>
        <w:rPr>
          <w:rFonts w:ascii="Times New Roman" w:eastAsia="Roboto" w:hAnsi="Times New Roman" w:cs="Times New Roman"/>
          <w:color w:val="3C4043"/>
          <w:sz w:val="21"/>
          <w:szCs w:val="21"/>
          <w:highlight w:val="white"/>
        </w:rPr>
      </w:pPr>
      <w:r w:rsidRPr="006E3546">
        <w:rPr>
          <w:rFonts w:ascii="Times New Roman" w:eastAsia="Roboto" w:hAnsi="Times New Roman" w:cs="Times New Roman"/>
          <w:color w:val="3C4043"/>
          <w:sz w:val="21"/>
          <w:szCs w:val="21"/>
          <w:highlight w:val="white"/>
        </w:rPr>
        <w:t>Anderson, E. C., &amp; Minor, E. S. (2017). Vacant lots: An underexplored resource for ecological and social benefits in cities. Urban Forestry &amp; Urban Greening, 21, 146-152.</w:t>
      </w:r>
    </w:p>
    <w:p w14:paraId="6831B81A" w14:textId="77777777" w:rsidR="003C1451" w:rsidRPr="006E3546" w:rsidRDefault="003C1451">
      <w:pPr>
        <w:rPr>
          <w:rFonts w:ascii="Times New Roman" w:hAnsi="Times New Roman" w:cs="Times New Roman"/>
          <w:color w:val="222222"/>
          <w:sz w:val="20"/>
          <w:szCs w:val="20"/>
          <w:highlight w:val="white"/>
        </w:rPr>
      </w:pPr>
    </w:p>
    <w:p w14:paraId="5670A25F" w14:textId="77777777" w:rsidR="003C1451" w:rsidRPr="006E3546" w:rsidRDefault="006E3546">
      <w:pPr>
        <w:rPr>
          <w:rFonts w:ascii="Times New Roman" w:eastAsia="Roboto" w:hAnsi="Times New Roman" w:cs="Times New Roman"/>
          <w:color w:val="3C4043"/>
          <w:sz w:val="21"/>
          <w:szCs w:val="21"/>
          <w:highlight w:val="white"/>
        </w:rPr>
      </w:pPr>
      <w:r w:rsidRPr="006E3546">
        <w:rPr>
          <w:rFonts w:ascii="Times New Roman" w:eastAsia="Roboto" w:hAnsi="Times New Roman" w:cs="Times New Roman"/>
          <w:color w:val="3C4043"/>
          <w:sz w:val="21"/>
          <w:szCs w:val="21"/>
          <w:highlight w:val="white"/>
        </w:rPr>
        <w:t>Soanes, K., Sievers, M., Chee, Y. E., Williams, N. S., Bhardwaj, M., Marshall, A. J., &amp; Parris, K. M. (2019). Correcting common misconceptions to inspire conservation action in urban environments. Conservation Biology, 33(2), 300-306.</w:t>
      </w:r>
    </w:p>
    <w:p w14:paraId="3A120A0D" w14:textId="77777777" w:rsidR="003C1451" w:rsidRPr="006E3546" w:rsidRDefault="003C1451">
      <w:pPr>
        <w:rPr>
          <w:rFonts w:ascii="Times New Roman" w:eastAsia="Roboto" w:hAnsi="Times New Roman" w:cs="Times New Roman"/>
          <w:color w:val="3C4043"/>
          <w:sz w:val="21"/>
          <w:szCs w:val="21"/>
          <w:highlight w:val="white"/>
        </w:rPr>
      </w:pPr>
    </w:p>
    <w:p w14:paraId="61187202" w14:textId="77777777" w:rsidR="003C1451" w:rsidRPr="006E3546" w:rsidRDefault="003C1451">
      <w:pPr>
        <w:rPr>
          <w:rFonts w:ascii="Times New Roman" w:eastAsia="Roboto" w:hAnsi="Times New Roman" w:cs="Times New Roman"/>
          <w:color w:val="3C4043"/>
          <w:sz w:val="21"/>
          <w:szCs w:val="21"/>
          <w:highlight w:val="white"/>
        </w:rPr>
      </w:pPr>
    </w:p>
    <w:p w14:paraId="01DA960A" w14:textId="77777777" w:rsidR="003C1451" w:rsidRPr="006E3546" w:rsidRDefault="006E3546">
      <w:pPr>
        <w:rPr>
          <w:rFonts w:ascii="Times New Roman" w:eastAsia="Roboto" w:hAnsi="Times New Roman" w:cs="Times New Roman"/>
          <w:color w:val="3C4043"/>
          <w:sz w:val="21"/>
          <w:szCs w:val="21"/>
          <w:highlight w:val="white"/>
        </w:rPr>
      </w:pPr>
      <w:r w:rsidRPr="006E3546">
        <w:rPr>
          <w:rFonts w:ascii="Times New Roman" w:eastAsia="Roboto" w:hAnsi="Times New Roman" w:cs="Times New Roman"/>
          <w:color w:val="3C4043"/>
          <w:sz w:val="21"/>
          <w:szCs w:val="21"/>
          <w:highlight w:val="white"/>
        </w:rPr>
        <w:t xml:space="preserve">ES Minor, EC Anderson, JA Belaire, M Garfinkel, AD Smith. Urban green infrastructures and ecological networks for urban biodiversity conservation. In ​ Urban Biodiversity: From Research to Practice (Edited by </w:t>
      </w:r>
      <w:proofErr w:type="gramStart"/>
      <w:r w:rsidRPr="006E3546">
        <w:rPr>
          <w:rFonts w:ascii="Times New Roman" w:eastAsia="Roboto" w:hAnsi="Times New Roman" w:cs="Times New Roman"/>
          <w:color w:val="3C4043"/>
          <w:sz w:val="21"/>
          <w:szCs w:val="21"/>
          <w:highlight w:val="white"/>
        </w:rPr>
        <w:t>A</w:t>
      </w:r>
      <w:proofErr w:type="gramEnd"/>
      <w:r w:rsidRPr="006E3546">
        <w:rPr>
          <w:rFonts w:ascii="Times New Roman" w:eastAsia="Roboto" w:hAnsi="Times New Roman" w:cs="Times New Roman"/>
          <w:color w:val="3C4043"/>
          <w:sz w:val="21"/>
          <w:szCs w:val="21"/>
          <w:highlight w:val="white"/>
        </w:rPr>
        <w:t xml:space="preserve"> </w:t>
      </w:r>
      <w:proofErr w:type="spellStart"/>
      <w:r w:rsidRPr="006E3546">
        <w:rPr>
          <w:rFonts w:ascii="Times New Roman" w:eastAsia="Roboto" w:hAnsi="Times New Roman" w:cs="Times New Roman"/>
          <w:color w:val="3C4043"/>
          <w:sz w:val="21"/>
          <w:szCs w:val="21"/>
          <w:highlight w:val="white"/>
        </w:rPr>
        <w:t>Ossola</w:t>
      </w:r>
      <w:proofErr w:type="spellEnd"/>
      <w:r w:rsidRPr="006E3546">
        <w:rPr>
          <w:rFonts w:ascii="Times New Roman" w:eastAsia="Roboto" w:hAnsi="Times New Roman" w:cs="Times New Roman"/>
          <w:color w:val="3C4043"/>
          <w:sz w:val="21"/>
          <w:szCs w:val="21"/>
          <w:highlight w:val="white"/>
        </w:rPr>
        <w:t xml:space="preserve"> &amp; J </w:t>
      </w:r>
      <w:proofErr w:type="spellStart"/>
      <w:r w:rsidRPr="006E3546">
        <w:rPr>
          <w:rFonts w:ascii="Times New Roman" w:eastAsia="Roboto" w:hAnsi="Times New Roman" w:cs="Times New Roman"/>
          <w:color w:val="3C4043"/>
          <w:sz w:val="21"/>
          <w:szCs w:val="21"/>
          <w:highlight w:val="white"/>
        </w:rPr>
        <w:t>Niemelä</w:t>
      </w:r>
      <w:proofErr w:type="spellEnd"/>
      <w:r w:rsidRPr="006E3546">
        <w:rPr>
          <w:rFonts w:ascii="Times New Roman" w:eastAsia="Roboto" w:hAnsi="Times New Roman" w:cs="Times New Roman"/>
          <w:color w:val="3C4043"/>
          <w:sz w:val="21"/>
          <w:szCs w:val="21"/>
          <w:highlight w:val="white"/>
        </w:rPr>
        <w:t>), pp 186-199.</w:t>
      </w:r>
    </w:p>
    <w:p w14:paraId="39BAB2E8" w14:textId="77777777" w:rsidR="003C1451" w:rsidRPr="006E3546" w:rsidRDefault="003C1451">
      <w:pPr>
        <w:rPr>
          <w:rFonts w:ascii="Times New Roman" w:hAnsi="Times New Roman" w:cs="Times New Roman"/>
          <w:color w:val="222222"/>
          <w:sz w:val="20"/>
          <w:szCs w:val="20"/>
          <w:highlight w:val="white"/>
        </w:rPr>
      </w:pPr>
    </w:p>
    <w:p w14:paraId="4A6E4DBE"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Crooks, K. R. (2002). Relative sensitivities of mammalian carnivores to habitat fragmentation. </w:t>
      </w:r>
      <w:r w:rsidRPr="006E3546">
        <w:rPr>
          <w:rFonts w:ascii="Times New Roman" w:hAnsi="Times New Roman" w:cs="Times New Roman"/>
          <w:i/>
          <w:color w:val="222222"/>
          <w:sz w:val="20"/>
          <w:szCs w:val="20"/>
          <w:highlight w:val="white"/>
        </w:rPr>
        <w:t>Conservation biology</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16</w:t>
      </w:r>
      <w:r w:rsidRPr="006E3546">
        <w:rPr>
          <w:rFonts w:ascii="Times New Roman" w:hAnsi="Times New Roman" w:cs="Times New Roman"/>
          <w:color w:val="222222"/>
          <w:sz w:val="20"/>
          <w:szCs w:val="20"/>
          <w:highlight w:val="white"/>
        </w:rPr>
        <w:t>(2), 488-502.</w:t>
      </w:r>
    </w:p>
    <w:p w14:paraId="04A94C3E" w14:textId="77777777" w:rsidR="003C1451" w:rsidRPr="006E3546" w:rsidRDefault="003C1451">
      <w:pPr>
        <w:rPr>
          <w:rFonts w:ascii="Times New Roman" w:hAnsi="Times New Roman" w:cs="Times New Roman"/>
          <w:color w:val="222222"/>
          <w:sz w:val="20"/>
          <w:szCs w:val="20"/>
          <w:highlight w:val="white"/>
        </w:rPr>
      </w:pPr>
    </w:p>
    <w:p w14:paraId="6DDE8E4F" w14:textId="77777777" w:rsidR="003C1451" w:rsidRPr="006E3546" w:rsidRDefault="006E3546">
      <w:pPr>
        <w:rPr>
          <w:rFonts w:ascii="Times New Roman" w:hAnsi="Times New Roman" w:cs="Times New Roman"/>
        </w:rPr>
      </w:pPr>
      <w:proofErr w:type="spellStart"/>
      <w:r w:rsidRPr="006E3546">
        <w:rPr>
          <w:rFonts w:ascii="Times New Roman" w:hAnsi="Times New Roman" w:cs="Times New Roman"/>
          <w:color w:val="222222"/>
          <w:sz w:val="20"/>
          <w:szCs w:val="20"/>
          <w:highlight w:val="white"/>
        </w:rPr>
        <w:t>Beninde</w:t>
      </w:r>
      <w:proofErr w:type="spellEnd"/>
      <w:r w:rsidRPr="006E3546">
        <w:rPr>
          <w:rFonts w:ascii="Times New Roman" w:hAnsi="Times New Roman" w:cs="Times New Roman"/>
          <w:color w:val="222222"/>
          <w:sz w:val="20"/>
          <w:szCs w:val="20"/>
          <w:highlight w:val="white"/>
        </w:rPr>
        <w:t xml:space="preserve">, J., </w:t>
      </w:r>
      <w:proofErr w:type="spellStart"/>
      <w:r w:rsidRPr="006E3546">
        <w:rPr>
          <w:rFonts w:ascii="Times New Roman" w:hAnsi="Times New Roman" w:cs="Times New Roman"/>
          <w:color w:val="222222"/>
          <w:sz w:val="20"/>
          <w:szCs w:val="20"/>
          <w:highlight w:val="white"/>
        </w:rPr>
        <w:t>Veith</w:t>
      </w:r>
      <w:proofErr w:type="spellEnd"/>
      <w:r w:rsidRPr="006E3546">
        <w:rPr>
          <w:rFonts w:ascii="Times New Roman" w:hAnsi="Times New Roman" w:cs="Times New Roman"/>
          <w:color w:val="222222"/>
          <w:sz w:val="20"/>
          <w:szCs w:val="20"/>
          <w:highlight w:val="white"/>
        </w:rPr>
        <w:t xml:space="preserve">, M., &amp; </w:t>
      </w:r>
      <w:proofErr w:type="spellStart"/>
      <w:r w:rsidRPr="006E3546">
        <w:rPr>
          <w:rFonts w:ascii="Times New Roman" w:hAnsi="Times New Roman" w:cs="Times New Roman"/>
          <w:color w:val="222222"/>
          <w:sz w:val="20"/>
          <w:szCs w:val="20"/>
          <w:highlight w:val="white"/>
        </w:rPr>
        <w:t>Hochkirch</w:t>
      </w:r>
      <w:proofErr w:type="spellEnd"/>
      <w:r w:rsidRPr="006E3546">
        <w:rPr>
          <w:rFonts w:ascii="Times New Roman" w:hAnsi="Times New Roman" w:cs="Times New Roman"/>
          <w:color w:val="222222"/>
          <w:sz w:val="20"/>
          <w:szCs w:val="20"/>
          <w:highlight w:val="white"/>
        </w:rPr>
        <w:t xml:space="preserve">, A. (2015). Biodiversity in cities needs space: a meta‐analysis of factors determining intra‐urban biodiversity variation. </w:t>
      </w:r>
      <w:r w:rsidRPr="006E3546">
        <w:rPr>
          <w:rFonts w:ascii="Times New Roman" w:hAnsi="Times New Roman" w:cs="Times New Roman"/>
          <w:i/>
          <w:color w:val="222222"/>
          <w:sz w:val="20"/>
          <w:szCs w:val="20"/>
          <w:highlight w:val="white"/>
        </w:rPr>
        <w:t>Ecology letters</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18</w:t>
      </w:r>
      <w:r w:rsidRPr="006E3546">
        <w:rPr>
          <w:rFonts w:ascii="Times New Roman" w:hAnsi="Times New Roman" w:cs="Times New Roman"/>
          <w:color w:val="222222"/>
          <w:sz w:val="20"/>
          <w:szCs w:val="20"/>
          <w:highlight w:val="white"/>
        </w:rPr>
        <w:t>(6), 581-592.</w:t>
      </w:r>
    </w:p>
    <w:p w14:paraId="0E0657DA" w14:textId="77777777" w:rsidR="003C1451" w:rsidRPr="006E3546" w:rsidRDefault="003C1451">
      <w:pPr>
        <w:rPr>
          <w:rFonts w:ascii="Times New Roman" w:hAnsi="Times New Roman" w:cs="Times New Roman"/>
        </w:rPr>
      </w:pPr>
    </w:p>
    <w:p w14:paraId="2464F015"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Bounoua</w:t>
      </w:r>
      <w:proofErr w:type="spellEnd"/>
      <w:r w:rsidRPr="006E3546">
        <w:rPr>
          <w:rFonts w:ascii="Times New Roman" w:hAnsi="Times New Roman" w:cs="Times New Roman"/>
          <w:color w:val="222222"/>
          <w:sz w:val="20"/>
          <w:szCs w:val="20"/>
          <w:highlight w:val="white"/>
        </w:rPr>
        <w:t xml:space="preserve">, L., Nigro, J., Zhang, P., </w:t>
      </w:r>
      <w:proofErr w:type="spellStart"/>
      <w:r w:rsidRPr="006E3546">
        <w:rPr>
          <w:rFonts w:ascii="Times New Roman" w:hAnsi="Times New Roman" w:cs="Times New Roman"/>
          <w:color w:val="222222"/>
          <w:sz w:val="20"/>
          <w:szCs w:val="20"/>
          <w:highlight w:val="white"/>
        </w:rPr>
        <w:t>Thome</w:t>
      </w:r>
      <w:proofErr w:type="spellEnd"/>
      <w:r w:rsidRPr="006E3546">
        <w:rPr>
          <w:rFonts w:ascii="Times New Roman" w:hAnsi="Times New Roman" w:cs="Times New Roman"/>
          <w:color w:val="222222"/>
          <w:sz w:val="20"/>
          <w:szCs w:val="20"/>
          <w:highlight w:val="white"/>
        </w:rPr>
        <w:t xml:space="preserve">, K., &amp; </w:t>
      </w:r>
      <w:proofErr w:type="spellStart"/>
      <w:r w:rsidRPr="006E3546">
        <w:rPr>
          <w:rFonts w:ascii="Times New Roman" w:hAnsi="Times New Roman" w:cs="Times New Roman"/>
          <w:color w:val="222222"/>
          <w:sz w:val="20"/>
          <w:szCs w:val="20"/>
          <w:highlight w:val="white"/>
        </w:rPr>
        <w:t>Lachir</w:t>
      </w:r>
      <w:proofErr w:type="spellEnd"/>
      <w:r w:rsidRPr="006E3546">
        <w:rPr>
          <w:rFonts w:ascii="Times New Roman" w:hAnsi="Times New Roman" w:cs="Times New Roman"/>
          <w:color w:val="222222"/>
          <w:sz w:val="20"/>
          <w:szCs w:val="20"/>
          <w:highlight w:val="white"/>
        </w:rPr>
        <w:t xml:space="preserve">, A. (2018). Mapping urbanization in the United States from 2001 to 2011. </w:t>
      </w:r>
      <w:r w:rsidRPr="006E3546">
        <w:rPr>
          <w:rFonts w:ascii="Times New Roman" w:hAnsi="Times New Roman" w:cs="Times New Roman"/>
          <w:i/>
          <w:color w:val="222222"/>
          <w:sz w:val="20"/>
          <w:szCs w:val="20"/>
          <w:highlight w:val="white"/>
        </w:rPr>
        <w:t>Applied geography</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90</w:t>
      </w:r>
      <w:r w:rsidRPr="006E3546">
        <w:rPr>
          <w:rFonts w:ascii="Times New Roman" w:hAnsi="Times New Roman" w:cs="Times New Roman"/>
          <w:color w:val="222222"/>
          <w:sz w:val="20"/>
          <w:szCs w:val="20"/>
          <w:highlight w:val="white"/>
        </w:rPr>
        <w:t>, 123-133.</w:t>
      </w:r>
    </w:p>
    <w:p w14:paraId="4F5B1DB6" w14:textId="77777777" w:rsidR="003C1451" w:rsidRPr="006E3546" w:rsidRDefault="003C1451">
      <w:pPr>
        <w:rPr>
          <w:rFonts w:ascii="Times New Roman" w:hAnsi="Times New Roman" w:cs="Times New Roman"/>
          <w:color w:val="222222"/>
          <w:sz w:val="20"/>
          <w:szCs w:val="20"/>
          <w:highlight w:val="white"/>
        </w:rPr>
      </w:pPr>
    </w:p>
    <w:p w14:paraId="758F9EEA"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eastAsia="Roboto" w:hAnsi="Times New Roman" w:cs="Times New Roman"/>
          <w:color w:val="3C4043"/>
          <w:sz w:val="21"/>
          <w:szCs w:val="21"/>
          <w:highlight w:val="white"/>
        </w:rPr>
        <w:t xml:space="preserve">Bratman, G.N., Anderson, C.B., Berman, M.G., Cochran, B., De Vries, S., Flanders, J., </w:t>
      </w:r>
      <w:proofErr w:type="spellStart"/>
      <w:r w:rsidRPr="006E3546">
        <w:rPr>
          <w:rFonts w:ascii="Times New Roman" w:eastAsia="Roboto" w:hAnsi="Times New Roman" w:cs="Times New Roman"/>
          <w:color w:val="3C4043"/>
          <w:sz w:val="21"/>
          <w:szCs w:val="21"/>
          <w:highlight w:val="white"/>
        </w:rPr>
        <w:t>Folke</w:t>
      </w:r>
      <w:proofErr w:type="spellEnd"/>
      <w:r w:rsidRPr="006E3546">
        <w:rPr>
          <w:rFonts w:ascii="Times New Roman" w:eastAsia="Roboto" w:hAnsi="Times New Roman" w:cs="Times New Roman"/>
          <w:color w:val="3C4043"/>
          <w:sz w:val="21"/>
          <w:szCs w:val="21"/>
          <w:highlight w:val="white"/>
        </w:rPr>
        <w:t xml:space="preserve">, C., </w:t>
      </w:r>
      <w:proofErr w:type="spellStart"/>
      <w:r w:rsidRPr="006E3546">
        <w:rPr>
          <w:rFonts w:ascii="Times New Roman" w:eastAsia="Roboto" w:hAnsi="Times New Roman" w:cs="Times New Roman"/>
          <w:color w:val="3C4043"/>
          <w:sz w:val="21"/>
          <w:szCs w:val="21"/>
          <w:highlight w:val="white"/>
        </w:rPr>
        <w:t>Frumkin</w:t>
      </w:r>
      <w:proofErr w:type="spellEnd"/>
      <w:r w:rsidRPr="006E3546">
        <w:rPr>
          <w:rFonts w:ascii="Times New Roman" w:eastAsia="Roboto" w:hAnsi="Times New Roman" w:cs="Times New Roman"/>
          <w:color w:val="3C4043"/>
          <w:sz w:val="21"/>
          <w:szCs w:val="21"/>
          <w:highlight w:val="white"/>
        </w:rPr>
        <w:t xml:space="preserve">, H., Gross, J.J., </w:t>
      </w:r>
      <w:proofErr w:type="spellStart"/>
      <w:r w:rsidRPr="006E3546">
        <w:rPr>
          <w:rFonts w:ascii="Times New Roman" w:eastAsia="Roboto" w:hAnsi="Times New Roman" w:cs="Times New Roman"/>
          <w:color w:val="3C4043"/>
          <w:sz w:val="21"/>
          <w:szCs w:val="21"/>
          <w:highlight w:val="white"/>
        </w:rPr>
        <w:t>Hartig</w:t>
      </w:r>
      <w:proofErr w:type="spellEnd"/>
      <w:r w:rsidRPr="006E3546">
        <w:rPr>
          <w:rFonts w:ascii="Times New Roman" w:eastAsia="Roboto" w:hAnsi="Times New Roman" w:cs="Times New Roman"/>
          <w:color w:val="3C4043"/>
          <w:sz w:val="21"/>
          <w:szCs w:val="21"/>
          <w:highlight w:val="white"/>
        </w:rPr>
        <w:t xml:space="preserve">, T. and Kahn, P.H., 2019. Nature and mental health: An ecosystem service perspective. Science advances, 5(7), </w:t>
      </w:r>
      <w:proofErr w:type="gramStart"/>
      <w:r w:rsidRPr="006E3546">
        <w:rPr>
          <w:rFonts w:ascii="Times New Roman" w:eastAsia="Roboto" w:hAnsi="Times New Roman" w:cs="Times New Roman"/>
          <w:color w:val="3C4043"/>
          <w:sz w:val="21"/>
          <w:szCs w:val="21"/>
          <w:highlight w:val="white"/>
        </w:rPr>
        <w:t>p.eaax</w:t>
      </w:r>
      <w:proofErr w:type="gramEnd"/>
      <w:r w:rsidRPr="006E3546">
        <w:rPr>
          <w:rFonts w:ascii="Times New Roman" w:eastAsia="Roboto" w:hAnsi="Times New Roman" w:cs="Times New Roman"/>
          <w:color w:val="3C4043"/>
          <w:sz w:val="21"/>
          <w:szCs w:val="21"/>
          <w:highlight w:val="white"/>
        </w:rPr>
        <w:t>0903.</w:t>
      </w:r>
    </w:p>
    <w:p w14:paraId="21D06202" w14:textId="77777777" w:rsidR="003C1451" w:rsidRPr="006E3546" w:rsidRDefault="003C1451">
      <w:pPr>
        <w:rPr>
          <w:rFonts w:ascii="Times New Roman" w:hAnsi="Times New Roman" w:cs="Times New Roman"/>
          <w:color w:val="222222"/>
          <w:sz w:val="20"/>
          <w:szCs w:val="20"/>
          <w:highlight w:val="white"/>
        </w:rPr>
      </w:pPr>
    </w:p>
    <w:p w14:paraId="524CA8E3"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Dietze</w:t>
      </w:r>
      <w:proofErr w:type="spellEnd"/>
      <w:r w:rsidRPr="006E3546">
        <w:rPr>
          <w:rFonts w:ascii="Times New Roman" w:hAnsi="Times New Roman" w:cs="Times New Roman"/>
          <w:color w:val="222222"/>
          <w:sz w:val="20"/>
          <w:szCs w:val="20"/>
          <w:highlight w:val="white"/>
        </w:rPr>
        <w:t xml:space="preserve">, M. C. (2017). </w:t>
      </w:r>
      <w:r w:rsidRPr="006E3546">
        <w:rPr>
          <w:rFonts w:ascii="Times New Roman" w:hAnsi="Times New Roman" w:cs="Times New Roman"/>
          <w:i/>
          <w:color w:val="222222"/>
          <w:sz w:val="20"/>
          <w:szCs w:val="20"/>
          <w:highlight w:val="white"/>
        </w:rPr>
        <w:t>Ecological forecasting</w:t>
      </w:r>
      <w:r w:rsidRPr="006E3546">
        <w:rPr>
          <w:rFonts w:ascii="Times New Roman" w:hAnsi="Times New Roman" w:cs="Times New Roman"/>
          <w:color w:val="222222"/>
          <w:sz w:val="20"/>
          <w:szCs w:val="20"/>
          <w:highlight w:val="white"/>
        </w:rPr>
        <w:t>. Princeton University Press.</w:t>
      </w:r>
    </w:p>
    <w:p w14:paraId="61F7F536" w14:textId="77777777" w:rsidR="003C1451" w:rsidRPr="006E3546" w:rsidRDefault="003C1451">
      <w:pPr>
        <w:rPr>
          <w:rFonts w:ascii="Times New Roman" w:hAnsi="Times New Roman" w:cs="Times New Roman"/>
          <w:color w:val="222222"/>
          <w:sz w:val="20"/>
          <w:szCs w:val="20"/>
          <w:highlight w:val="white"/>
        </w:rPr>
      </w:pPr>
    </w:p>
    <w:p w14:paraId="00871647"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Gaston, K. J. (2010). Valuing common species. </w:t>
      </w:r>
      <w:r w:rsidRPr="006E3546">
        <w:rPr>
          <w:rFonts w:ascii="Times New Roman" w:hAnsi="Times New Roman" w:cs="Times New Roman"/>
          <w:i/>
          <w:color w:val="222222"/>
          <w:sz w:val="20"/>
          <w:szCs w:val="20"/>
          <w:highlight w:val="white"/>
        </w:rPr>
        <w:t>Science</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327</w:t>
      </w:r>
      <w:r w:rsidRPr="006E3546">
        <w:rPr>
          <w:rFonts w:ascii="Times New Roman" w:hAnsi="Times New Roman" w:cs="Times New Roman"/>
          <w:color w:val="222222"/>
          <w:sz w:val="20"/>
          <w:szCs w:val="20"/>
          <w:highlight w:val="white"/>
        </w:rPr>
        <w:t>(5962), 154-155.</w:t>
      </w:r>
    </w:p>
    <w:p w14:paraId="596E465B" w14:textId="77777777" w:rsidR="003C1451" w:rsidRPr="006E3546" w:rsidRDefault="003C1451">
      <w:pPr>
        <w:rPr>
          <w:rFonts w:ascii="Times New Roman" w:hAnsi="Times New Roman" w:cs="Times New Roman"/>
          <w:color w:val="222222"/>
          <w:sz w:val="20"/>
          <w:szCs w:val="20"/>
          <w:highlight w:val="white"/>
        </w:rPr>
      </w:pPr>
    </w:p>
    <w:p w14:paraId="768E0379"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Gehrt</w:t>
      </w:r>
      <w:proofErr w:type="spellEnd"/>
      <w:r w:rsidRPr="006E3546">
        <w:rPr>
          <w:rFonts w:ascii="Times New Roman" w:hAnsi="Times New Roman" w:cs="Times New Roman"/>
          <w:color w:val="222222"/>
          <w:sz w:val="20"/>
          <w:szCs w:val="20"/>
          <w:highlight w:val="white"/>
        </w:rPr>
        <w:t xml:space="preserve">, S. D., &amp; </w:t>
      </w:r>
      <w:proofErr w:type="spellStart"/>
      <w:r w:rsidRPr="006E3546">
        <w:rPr>
          <w:rFonts w:ascii="Times New Roman" w:hAnsi="Times New Roman" w:cs="Times New Roman"/>
          <w:color w:val="222222"/>
          <w:sz w:val="20"/>
          <w:szCs w:val="20"/>
          <w:highlight w:val="white"/>
        </w:rPr>
        <w:t>Prange</w:t>
      </w:r>
      <w:proofErr w:type="spellEnd"/>
      <w:r w:rsidRPr="006E3546">
        <w:rPr>
          <w:rFonts w:ascii="Times New Roman" w:hAnsi="Times New Roman" w:cs="Times New Roman"/>
          <w:color w:val="222222"/>
          <w:sz w:val="20"/>
          <w:szCs w:val="20"/>
          <w:highlight w:val="white"/>
        </w:rPr>
        <w:t xml:space="preserve">, S. (2007). Interference competition between coyotes and raccoons: a test of the </w:t>
      </w:r>
      <w:proofErr w:type="spellStart"/>
      <w:r w:rsidRPr="006E3546">
        <w:rPr>
          <w:rFonts w:ascii="Times New Roman" w:hAnsi="Times New Roman" w:cs="Times New Roman"/>
          <w:color w:val="222222"/>
          <w:sz w:val="20"/>
          <w:szCs w:val="20"/>
          <w:highlight w:val="white"/>
        </w:rPr>
        <w:t>mesopredator</w:t>
      </w:r>
      <w:proofErr w:type="spellEnd"/>
      <w:r w:rsidRPr="006E3546">
        <w:rPr>
          <w:rFonts w:ascii="Times New Roman" w:hAnsi="Times New Roman" w:cs="Times New Roman"/>
          <w:color w:val="222222"/>
          <w:sz w:val="20"/>
          <w:szCs w:val="20"/>
          <w:highlight w:val="white"/>
        </w:rPr>
        <w:t xml:space="preserve"> release hypothesis. </w:t>
      </w:r>
      <w:r w:rsidRPr="006E3546">
        <w:rPr>
          <w:rFonts w:ascii="Times New Roman" w:hAnsi="Times New Roman" w:cs="Times New Roman"/>
          <w:i/>
          <w:color w:val="222222"/>
          <w:sz w:val="20"/>
          <w:szCs w:val="20"/>
          <w:highlight w:val="white"/>
        </w:rPr>
        <w:t>Behavioral Ecology</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18</w:t>
      </w:r>
      <w:r w:rsidRPr="006E3546">
        <w:rPr>
          <w:rFonts w:ascii="Times New Roman" w:hAnsi="Times New Roman" w:cs="Times New Roman"/>
          <w:color w:val="222222"/>
          <w:sz w:val="20"/>
          <w:szCs w:val="20"/>
          <w:highlight w:val="white"/>
        </w:rPr>
        <w:t>(1), 204-214.</w:t>
      </w:r>
    </w:p>
    <w:p w14:paraId="41282C46" w14:textId="77777777" w:rsidR="003C1451" w:rsidRPr="006E3546" w:rsidRDefault="003C1451">
      <w:pPr>
        <w:rPr>
          <w:rFonts w:ascii="Times New Roman" w:hAnsi="Times New Roman" w:cs="Times New Roman"/>
          <w:color w:val="222222"/>
          <w:sz w:val="20"/>
          <w:szCs w:val="20"/>
          <w:highlight w:val="white"/>
        </w:rPr>
      </w:pPr>
    </w:p>
    <w:p w14:paraId="3D3741E3" w14:textId="77777777" w:rsidR="003C1451" w:rsidRPr="006E3546" w:rsidRDefault="006E3546">
      <w:pPr>
        <w:rPr>
          <w:rFonts w:ascii="Times New Roman" w:eastAsia="Roboto" w:hAnsi="Times New Roman" w:cs="Times New Roman"/>
          <w:color w:val="3C4043"/>
          <w:sz w:val="21"/>
          <w:szCs w:val="21"/>
          <w:highlight w:val="white"/>
        </w:rPr>
      </w:pPr>
      <w:r w:rsidRPr="006E3546">
        <w:rPr>
          <w:rFonts w:ascii="Times New Roman" w:eastAsia="Roboto" w:hAnsi="Times New Roman" w:cs="Times New Roman"/>
          <w:color w:val="3C4043"/>
          <w:sz w:val="21"/>
          <w:szCs w:val="21"/>
          <w:highlight w:val="white"/>
        </w:rPr>
        <w:t xml:space="preserve">Goddard, M. A., </w:t>
      </w:r>
      <w:proofErr w:type="spellStart"/>
      <w:r w:rsidRPr="006E3546">
        <w:rPr>
          <w:rFonts w:ascii="Times New Roman" w:eastAsia="Roboto" w:hAnsi="Times New Roman" w:cs="Times New Roman"/>
          <w:color w:val="3C4043"/>
          <w:sz w:val="21"/>
          <w:szCs w:val="21"/>
          <w:highlight w:val="white"/>
        </w:rPr>
        <w:t>Dougill</w:t>
      </w:r>
      <w:proofErr w:type="spellEnd"/>
      <w:r w:rsidRPr="006E3546">
        <w:rPr>
          <w:rFonts w:ascii="Times New Roman" w:eastAsia="Roboto" w:hAnsi="Times New Roman" w:cs="Times New Roman"/>
          <w:color w:val="3C4043"/>
          <w:sz w:val="21"/>
          <w:szCs w:val="21"/>
          <w:highlight w:val="white"/>
        </w:rPr>
        <w:t xml:space="preserve">, A. J., and Benton, T. G. “Scaling up from Gardens: Biodiversity Conservation in Urban Environments” Trends in Ecology and Evolution 25, no. 2 (2010): 90–98. </w:t>
      </w:r>
      <w:proofErr w:type="gramStart"/>
      <w:r w:rsidRPr="006E3546">
        <w:rPr>
          <w:rFonts w:ascii="Times New Roman" w:eastAsia="Roboto" w:hAnsi="Times New Roman" w:cs="Times New Roman"/>
          <w:color w:val="3C4043"/>
          <w:sz w:val="21"/>
          <w:szCs w:val="21"/>
          <w:highlight w:val="white"/>
        </w:rPr>
        <w:t>doi:10.1016/j.tree</w:t>
      </w:r>
      <w:proofErr w:type="gramEnd"/>
      <w:r w:rsidRPr="006E3546">
        <w:rPr>
          <w:rFonts w:ascii="Times New Roman" w:eastAsia="Roboto" w:hAnsi="Times New Roman" w:cs="Times New Roman"/>
          <w:color w:val="3C4043"/>
          <w:sz w:val="21"/>
          <w:szCs w:val="21"/>
          <w:highlight w:val="white"/>
        </w:rPr>
        <w:t>.2009.07.016</w:t>
      </w:r>
    </w:p>
    <w:p w14:paraId="0BE76DBF" w14:textId="77777777" w:rsidR="003C1451" w:rsidRPr="006E3546" w:rsidRDefault="003C1451">
      <w:pPr>
        <w:rPr>
          <w:rFonts w:ascii="Times New Roman" w:eastAsia="Roboto" w:hAnsi="Times New Roman" w:cs="Times New Roman"/>
          <w:color w:val="3C4043"/>
          <w:sz w:val="21"/>
          <w:szCs w:val="21"/>
          <w:highlight w:val="white"/>
        </w:rPr>
      </w:pPr>
    </w:p>
    <w:p w14:paraId="4869E86A" w14:textId="77777777" w:rsidR="003C1451" w:rsidRPr="006E3546" w:rsidRDefault="006E3546">
      <w:pPr>
        <w:rPr>
          <w:rFonts w:ascii="Times New Roman" w:eastAsia="Roboto" w:hAnsi="Times New Roman" w:cs="Times New Roman"/>
          <w:color w:val="3C4043"/>
          <w:sz w:val="21"/>
          <w:szCs w:val="21"/>
          <w:highlight w:val="white"/>
        </w:rPr>
      </w:pPr>
      <w:r w:rsidRPr="006E3546">
        <w:rPr>
          <w:rFonts w:ascii="Times New Roman" w:hAnsi="Times New Roman" w:cs="Times New Roman"/>
          <w:color w:val="222222"/>
          <w:sz w:val="20"/>
          <w:szCs w:val="20"/>
          <w:highlight w:val="white"/>
        </w:rPr>
        <w:t>Gómez-</w:t>
      </w:r>
      <w:proofErr w:type="spellStart"/>
      <w:r w:rsidRPr="006E3546">
        <w:rPr>
          <w:rFonts w:ascii="Times New Roman" w:hAnsi="Times New Roman" w:cs="Times New Roman"/>
          <w:color w:val="222222"/>
          <w:sz w:val="20"/>
          <w:szCs w:val="20"/>
          <w:highlight w:val="white"/>
        </w:rPr>
        <w:t>Baggethun</w:t>
      </w:r>
      <w:proofErr w:type="spellEnd"/>
      <w:r w:rsidRPr="006E3546">
        <w:rPr>
          <w:rFonts w:ascii="Times New Roman" w:hAnsi="Times New Roman" w:cs="Times New Roman"/>
          <w:color w:val="222222"/>
          <w:sz w:val="20"/>
          <w:szCs w:val="20"/>
          <w:highlight w:val="white"/>
        </w:rPr>
        <w:t xml:space="preserve">, E., &amp; Barton, D. N. (2013). Classifying and valuing ecosystem services for urban planning. </w:t>
      </w:r>
      <w:r w:rsidRPr="006E3546">
        <w:rPr>
          <w:rFonts w:ascii="Times New Roman" w:hAnsi="Times New Roman" w:cs="Times New Roman"/>
          <w:i/>
          <w:color w:val="222222"/>
          <w:sz w:val="20"/>
          <w:szCs w:val="20"/>
          <w:highlight w:val="white"/>
        </w:rPr>
        <w:t>Ecological economics</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86</w:t>
      </w:r>
      <w:r w:rsidRPr="006E3546">
        <w:rPr>
          <w:rFonts w:ascii="Times New Roman" w:hAnsi="Times New Roman" w:cs="Times New Roman"/>
          <w:color w:val="222222"/>
          <w:sz w:val="20"/>
          <w:szCs w:val="20"/>
          <w:highlight w:val="white"/>
        </w:rPr>
        <w:t>, 235-245.</w:t>
      </w:r>
    </w:p>
    <w:p w14:paraId="220614E8" w14:textId="77777777" w:rsidR="003C1451" w:rsidRPr="006E3546" w:rsidRDefault="003C1451">
      <w:pPr>
        <w:rPr>
          <w:rFonts w:ascii="Times New Roman" w:eastAsia="Roboto" w:hAnsi="Times New Roman" w:cs="Times New Roman"/>
          <w:color w:val="3C4043"/>
          <w:sz w:val="21"/>
          <w:szCs w:val="21"/>
          <w:highlight w:val="white"/>
        </w:rPr>
      </w:pPr>
    </w:p>
    <w:p w14:paraId="5E5CDF6C" w14:textId="77777777" w:rsidR="003C1451" w:rsidRPr="006E3546" w:rsidRDefault="006E3546">
      <w:pPr>
        <w:rPr>
          <w:rFonts w:ascii="Times New Roman" w:eastAsia="Roboto" w:hAnsi="Times New Roman" w:cs="Times New Roman"/>
          <w:color w:val="3C4043"/>
          <w:sz w:val="21"/>
          <w:szCs w:val="21"/>
          <w:highlight w:val="white"/>
        </w:rPr>
      </w:pPr>
      <w:r w:rsidRPr="006E3546">
        <w:rPr>
          <w:rFonts w:ascii="Times New Roman" w:eastAsia="Roboto" w:hAnsi="Times New Roman" w:cs="Times New Roman"/>
          <w:color w:val="3C4043"/>
          <w:sz w:val="21"/>
          <w:szCs w:val="21"/>
          <w:highlight w:val="white"/>
        </w:rPr>
        <w:t xml:space="preserve">Hammer, R. B., Stewart, S. I., Winkler, R. L., </w:t>
      </w:r>
      <w:proofErr w:type="spellStart"/>
      <w:r w:rsidRPr="006E3546">
        <w:rPr>
          <w:rFonts w:ascii="Times New Roman" w:eastAsia="Roboto" w:hAnsi="Times New Roman" w:cs="Times New Roman"/>
          <w:color w:val="3C4043"/>
          <w:sz w:val="21"/>
          <w:szCs w:val="21"/>
          <w:highlight w:val="white"/>
        </w:rPr>
        <w:t>Radeloff</w:t>
      </w:r>
      <w:proofErr w:type="spellEnd"/>
      <w:r w:rsidRPr="006E3546">
        <w:rPr>
          <w:rFonts w:ascii="Times New Roman" w:eastAsia="Roboto" w:hAnsi="Times New Roman" w:cs="Times New Roman"/>
          <w:color w:val="3C4043"/>
          <w:sz w:val="21"/>
          <w:szCs w:val="21"/>
          <w:highlight w:val="white"/>
        </w:rPr>
        <w:t>, V. C., &amp; Voss, P. R. (2004). Characterizing dynamic spatial and temporal residential density patterns from 1940–1990 across the North Central United States. Landscape and Urban Planning, 69, 183–199.</w:t>
      </w:r>
    </w:p>
    <w:p w14:paraId="2BF41597" w14:textId="77777777" w:rsidR="003C1451" w:rsidRPr="006E3546" w:rsidRDefault="003C1451">
      <w:pPr>
        <w:rPr>
          <w:rFonts w:ascii="Times New Roman" w:hAnsi="Times New Roman" w:cs="Times New Roman"/>
          <w:color w:val="222222"/>
          <w:sz w:val="20"/>
          <w:szCs w:val="20"/>
          <w:highlight w:val="white"/>
        </w:rPr>
      </w:pPr>
    </w:p>
    <w:p w14:paraId="4DED1626"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Levin, S. A. (1992). The problem of pattern and scale in ecology: the Robert H. MacArthur award lecture. </w:t>
      </w:r>
      <w:r w:rsidRPr="006E3546">
        <w:rPr>
          <w:rFonts w:ascii="Times New Roman" w:hAnsi="Times New Roman" w:cs="Times New Roman"/>
          <w:i/>
          <w:color w:val="222222"/>
          <w:sz w:val="20"/>
          <w:szCs w:val="20"/>
          <w:highlight w:val="white"/>
        </w:rPr>
        <w:t>Ecology</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73</w:t>
      </w:r>
      <w:r w:rsidRPr="006E3546">
        <w:rPr>
          <w:rFonts w:ascii="Times New Roman" w:hAnsi="Times New Roman" w:cs="Times New Roman"/>
          <w:color w:val="222222"/>
          <w:sz w:val="20"/>
          <w:szCs w:val="20"/>
          <w:highlight w:val="white"/>
        </w:rPr>
        <w:t>(6), 1943-1967.</w:t>
      </w:r>
    </w:p>
    <w:p w14:paraId="1B7796E9" w14:textId="77777777" w:rsidR="003C1451" w:rsidRPr="006E3546" w:rsidRDefault="003C1451">
      <w:pPr>
        <w:rPr>
          <w:rFonts w:ascii="Times New Roman" w:hAnsi="Times New Roman" w:cs="Times New Roman"/>
          <w:color w:val="222222"/>
          <w:sz w:val="20"/>
          <w:szCs w:val="20"/>
          <w:highlight w:val="white"/>
        </w:rPr>
      </w:pPr>
    </w:p>
    <w:p w14:paraId="55E519B9"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Lin, L., &amp; Chu, H. (2018). Quantifying publication bias in meta‐analysis. </w:t>
      </w:r>
      <w:r w:rsidRPr="006E3546">
        <w:rPr>
          <w:rFonts w:ascii="Times New Roman" w:hAnsi="Times New Roman" w:cs="Times New Roman"/>
          <w:i/>
          <w:color w:val="222222"/>
          <w:sz w:val="20"/>
          <w:szCs w:val="20"/>
          <w:highlight w:val="white"/>
        </w:rPr>
        <w:t>Biometrics</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74</w:t>
      </w:r>
      <w:r w:rsidRPr="006E3546">
        <w:rPr>
          <w:rFonts w:ascii="Times New Roman" w:hAnsi="Times New Roman" w:cs="Times New Roman"/>
          <w:color w:val="222222"/>
          <w:sz w:val="20"/>
          <w:szCs w:val="20"/>
          <w:highlight w:val="white"/>
        </w:rPr>
        <w:t>(3), 785-794.</w:t>
      </w:r>
    </w:p>
    <w:p w14:paraId="5118A712" w14:textId="77777777" w:rsidR="003C1451" w:rsidRPr="006E3546" w:rsidRDefault="003C1451">
      <w:pPr>
        <w:rPr>
          <w:rFonts w:ascii="Times New Roman" w:hAnsi="Times New Roman" w:cs="Times New Roman"/>
          <w:color w:val="222222"/>
          <w:sz w:val="20"/>
          <w:szCs w:val="20"/>
          <w:highlight w:val="white"/>
        </w:rPr>
      </w:pPr>
    </w:p>
    <w:p w14:paraId="39CE47B7"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Kennedy, M., &amp; Leonard, P. (2001). </w:t>
      </w:r>
      <w:r w:rsidRPr="006E3546">
        <w:rPr>
          <w:rFonts w:ascii="Times New Roman" w:hAnsi="Times New Roman" w:cs="Times New Roman"/>
          <w:i/>
          <w:color w:val="222222"/>
          <w:sz w:val="20"/>
          <w:szCs w:val="20"/>
          <w:highlight w:val="white"/>
        </w:rPr>
        <w:t>Dealing with neighborhood change: A primer on gentrification and policy choices</w:t>
      </w:r>
      <w:r w:rsidRPr="006E3546">
        <w:rPr>
          <w:rFonts w:ascii="Times New Roman" w:hAnsi="Times New Roman" w:cs="Times New Roman"/>
          <w:color w:val="222222"/>
          <w:sz w:val="20"/>
          <w:szCs w:val="20"/>
          <w:highlight w:val="white"/>
        </w:rPr>
        <w:t>. Washington, DC: Brookings Institution.</w:t>
      </w:r>
    </w:p>
    <w:p w14:paraId="39A1F9B8" w14:textId="77777777" w:rsidR="003C1451" w:rsidRPr="006E3546" w:rsidRDefault="003C1451">
      <w:pPr>
        <w:rPr>
          <w:rFonts w:ascii="Times New Roman" w:hAnsi="Times New Roman" w:cs="Times New Roman"/>
          <w:color w:val="222222"/>
          <w:sz w:val="20"/>
          <w:szCs w:val="20"/>
          <w:highlight w:val="white"/>
        </w:rPr>
      </w:pPr>
    </w:p>
    <w:p w14:paraId="15F5D134"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Maris, V., </w:t>
      </w:r>
      <w:proofErr w:type="spellStart"/>
      <w:r w:rsidRPr="006E3546">
        <w:rPr>
          <w:rFonts w:ascii="Times New Roman" w:hAnsi="Times New Roman" w:cs="Times New Roman"/>
          <w:color w:val="222222"/>
          <w:sz w:val="20"/>
          <w:szCs w:val="20"/>
          <w:highlight w:val="white"/>
        </w:rPr>
        <w:t>Huneman</w:t>
      </w:r>
      <w:proofErr w:type="spellEnd"/>
      <w:r w:rsidRPr="006E3546">
        <w:rPr>
          <w:rFonts w:ascii="Times New Roman" w:hAnsi="Times New Roman" w:cs="Times New Roman"/>
          <w:color w:val="222222"/>
          <w:sz w:val="20"/>
          <w:szCs w:val="20"/>
          <w:highlight w:val="white"/>
        </w:rPr>
        <w:t xml:space="preserve">, P., </w:t>
      </w:r>
      <w:proofErr w:type="spellStart"/>
      <w:r w:rsidRPr="006E3546">
        <w:rPr>
          <w:rFonts w:ascii="Times New Roman" w:hAnsi="Times New Roman" w:cs="Times New Roman"/>
          <w:color w:val="222222"/>
          <w:sz w:val="20"/>
          <w:szCs w:val="20"/>
          <w:highlight w:val="white"/>
        </w:rPr>
        <w:t>Coreau</w:t>
      </w:r>
      <w:proofErr w:type="spellEnd"/>
      <w:r w:rsidRPr="006E3546">
        <w:rPr>
          <w:rFonts w:ascii="Times New Roman" w:hAnsi="Times New Roman" w:cs="Times New Roman"/>
          <w:color w:val="222222"/>
          <w:sz w:val="20"/>
          <w:szCs w:val="20"/>
          <w:highlight w:val="white"/>
        </w:rPr>
        <w:t xml:space="preserve">, A., </w:t>
      </w:r>
      <w:proofErr w:type="spellStart"/>
      <w:r w:rsidRPr="006E3546">
        <w:rPr>
          <w:rFonts w:ascii="Times New Roman" w:hAnsi="Times New Roman" w:cs="Times New Roman"/>
          <w:color w:val="222222"/>
          <w:sz w:val="20"/>
          <w:szCs w:val="20"/>
          <w:highlight w:val="white"/>
        </w:rPr>
        <w:t>Kéfi</w:t>
      </w:r>
      <w:proofErr w:type="spellEnd"/>
      <w:r w:rsidRPr="006E3546">
        <w:rPr>
          <w:rFonts w:ascii="Times New Roman" w:hAnsi="Times New Roman" w:cs="Times New Roman"/>
          <w:color w:val="222222"/>
          <w:sz w:val="20"/>
          <w:szCs w:val="20"/>
          <w:highlight w:val="white"/>
        </w:rPr>
        <w:t xml:space="preserve">, S., </w:t>
      </w:r>
      <w:proofErr w:type="spellStart"/>
      <w:r w:rsidRPr="006E3546">
        <w:rPr>
          <w:rFonts w:ascii="Times New Roman" w:hAnsi="Times New Roman" w:cs="Times New Roman"/>
          <w:color w:val="222222"/>
          <w:sz w:val="20"/>
          <w:szCs w:val="20"/>
          <w:highlight w:val="white"/>
        </w:rPr>
        <w:t>Pradel</w:t>
      </w:r>
      <w:proofErr w:type="spellEnd"/>
      <w:r w:rsidRPr="006E3546">
        <w:rPr>
          <w:rFonts w:ascii="Times New Roman" w:hAnsi="Times New Roman" w:cs="Times New Roman"/>
          <w:color w:val="222222"/>
          <w:sz w:val="20"/>
          <w:szCs w:val="20"/>
          <w:highlight w:val="white"/>
        </w:rPr>
        <w:t xml:space="preserve">, R., &amp; </w:t>
      </w:r>
      <w:proofErr w:type="spellStart"/>
      <w:r w:rsidRPr="006E3546">
        <w:rPr>
          <w:rFonts w:ascii="Times New Roman" w:hAnsi="Times New Roman" w:cs="Times New Roman"/>
          <w:color w:val="222222"/>
          <w:sz w:val="20"/>
          <w:szCs w:val="20"/>
          <w:highlight w:val="white"/>
        </w:rPr>
        <w:t>Devictor</w:t>
      </w:r>
      <w:proofErr w:type="spellEnd"/>
      <w:r w:rsidRPr="006E3546">
        <w:rPr>
          <w:rFonts w:ascii="Times New Roman" w:hAnsi="Times New Roman" w:cs="Times New Roman"/>
          <w:color w:val="222222"/>
          <w:sz w:val="20"/>
          <w:szCs w:val="20"/>
          <w:highlight w:val="white"/>
        </w:rPr>
        <w:t xml:space="preserve">, V. (2018). Prediction in </w:t>
      </w:r>
      <w:proofErr w:type="gramStart"/>
      <w:r w:rsidRPr="006E3546">
        <w:rPr>
          <w:rFonts w:ascii="Times New Roman" w:hAnsi="Times New Roman" w:cs="Times New Roman"/>
          <w:color w:val="222222"/>
          <w:sz w:val="20"/>
          <w:szCs w:val="20"/>
          <w:highlight w:val="white"/>
        </w:rPr>
        <w:t>ecology:</w:t>
      </w:r>
      <w:proofErr w:type="gramEnd"/>
      <w:r w:rsidRPr="006E3546">
        <w:rPr>
          <w:rFonts w:ascii="Times New Roman" w:hAnsi="Times New Roman" w:cs="Times New Roman"/>
          <w:color w:val="222222"/>
          <w:sz w:val="20"/>
          <w:szCs w:val="20"/>
          <w:highlight w:val="white"/>
        </w:rPr>
        <w:t xml:space="preserve"> promises, obstacles and clarifications. </w:t>
      </w:r>
      <w:r w:rsidRPr="006E3546">
        <w:rPr>
          <w:rFonts w:ascii="Times New Roman" w:hAnsi="Times New Roman" w:cs="Times New Roman"/>
          <w:i/>
          <w:color w:val="222222"/>
          <w:sz w:val="20"/>
          <w:szCs w:val="20"/>
          <w:highlight w:val="white"/>
        </w:rPr>
        <w:t>Oikos</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127</w:t>
      </w:r>
      <w:r w:rsidRPr="006E3546">
        <w:rPr>
          <w:rFonts w:ascii="Times New Roman" w:hAnsi="Times New Roman" w:cs="Times New Roman"/>
          <w:color w:val="222222"/>
          <w:sz w:val="20"/>
          <w:szCs w:val="20"/>
          <w:highlight w:val="white"/>
        </w:rPr>
        <w:t>(2), 171-183.</w:t>
      </w:r>
    </w:p>
    <w:p w14:paraId="126764B3" w14:textId="77777777" w:rsidR="003C1451" w:rsidRPr="006E3546" w:rsidRDefault="003C1451">
      <w:pPr>
        <w:rPr>
          <w:rFonts w:ascii="Times New Roman" w:hAnsi="Times New Roman" w:cs="Times New Roman"/>
          <w:color w:val="222222"/>
          <w:sz w:val="20"/>
          <w:szCs w:val="20"/>
          <w:highlight w:val="white"/>
        </w:rPr>
      </w:pPr>
    </w:p>
    <w:p w14:paraId="238EF255"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McKinney, M. L. (2008). Effects of urbanization on species richness: a review of plants and animals. </w:t>
      </w:r>
      <w:r w:rsidRPr="006E3546">
        <w:rPr>
          <w:rFonts w:ascii="Times New Roman" w:hAnsi="Times New Roman" w:cs="Times New Roman"/>
          <w:i/>
          <w:color w:val="222222"/>
          <w:sz w:val="20"/>
          <w:szCs w:val="20"/>
          <w:highlight w:val="white"/>
        </w:rPr>
        <w:t>Urban ecosystems</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11</w:t>
      </w:r>
      <w:r w:rsidRPr="006E3546">
        <w:rPr>
          <w:rFonts w:ascii="Times New Roman" w:hAnsi="Times New Roman" w:cs="Times New Roman"/>
          <w:color w:val="222222"/>
          <w:sz w:val="20"/>
          <w:szCs w:val="20"/>
          <w:highlight w:val="white"/>
        </w:rPr>
        <w:t>(2), 161-176.</w:t>
      </w:r>
    </w:p>
    <w:p w14:paraId="3DF36F69" w14:textId="77777777" w:rsidR="003C1451" w:rsidRPr="006E3546" w:rsidRDefault="003C1451">
      <w:pPr>
        <w:rPr>
          <w:rFonts w:ascii="Times New Roman" w:hAnsi="Times New Roman" w:cs="Times New Roman"/>
          <w:color w:val="222222"/>
          <w:sz w:val="20"/>
          <w:szCs w:val="20"/>
          <w:highlight w:val="white"/>
        </w:rPr>
      </w:pPr>
    </w:p>
    <w:p w14:paraId="3F05E264"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McPhearson</w:t>
      </w:r>
      <w:proofErr w:type="spellEnd"/>
      <w:r w:rsidRPr="006E3546">
        <w:rPr>
          <w:rFonts w:ascii="Times New Roman" w:hAnsi="Times New Roman" w:cs="Times New Roman"/>
          <w:color w:val="222222"/>
          <w:sz w:val="20"/>
          <w:szCs w:val="20"/>
          <w:highlight w:val="white"/>
        </w:rPr>
        <w:t xml:space="preserve">, T., Pickett, S. T., Grimm, N. B., </w:t>
      </w:r>
      <w:proofErr w:type="spellStart"/>
      <w:r w:rsidRPr="006E3546">
        <w:rPr>
          <w:rFonts w:ascii="Times New Roman" w:hAnsi="Times New Roman" w:cs="Times New Roman"/>
          <w:color w:val="222222"/>
          <w:sz w:val="20"/>
          <w:szCs w:val="20"/>
          <w:highlight w:val="white"/>
        </w:rPr>
        <w:t>Niemelä</w:t>
      </w:r>
      <w:proofErr w:type="spellEnd"/>
      <w:r w:rsidRPr="006E3546">
        <w:rPr>
          <w:rFonts w:ascii="Times New Roman" w:hAnsi="Times New Roman" w:cs="Times New Roman"/>
          <w:color w:val="222222"/>
          <w:sz w:val="20"/>
          <w:szCs w:val="20"/>
          <w:highlight w:val="white"/>
        </w:rPr>
        <w:t xml:space="preserve">, J., Alberti, M., </w:t>
      </w:r>
      <w:proofErr w:type="spellStart"/>
      <w:r w:rsidRPr="006E3546">
        <w:rPr>
          <w:rFonts w:ascii="Times New Roman" w:hAnsi="Times New Roman" w:cs="Times New Roman"/>
          <w:color w:val="222222"/>
          <w:sz w:val="20"/>
          <w:szCs w:val="20"/>
          <w:highlight w:val="white"/>
        </w:rPr>
        <w:t>Elmqvist</w:t>
      </w:r>
      <w:proofErr w:type="spellEnd"/>
      <w:r w:rsidRPr="006E3546">
        <w:rPr>
          <w:rFonts w:ascii="Times New Roman" w:hAnsi="Times New Roman" w:cs="Times New Roman"/>
          <w:color w:val="222222"/>
          <w:sz w:val="20"/>
          <w:szCs w:val="20"/>
          <w:highlight w:val="white"/>
        </w:rPr>
        <w:t xml:space="preserve">, T., ... &amp; Qureshi, S. (2016). Advancing urban ecology toward a science of cities. </w:t>
      </w:r>
      <w:proofErr w:type="spellStart"/>
      <w:r w:rsidRPr="006E3546">
        <w:rPr>
          <w:rFonts w:ascii="Times New Roman" w:hAnsi="Times New Roman" w:cs="Times New Roman"/>
          <w:i/>
          <w:color w:val="222222"/>
          <w:sz w:val="20"/>
          <w:szCs w:val="20"/>
          <w:highlight w:val="white"/>
        </w:rPr>
        <w:t>BioScience</w:t>
      </w:r>
      <w:proofErr w:type="spellEnd"/>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66</w:t>
      </w:r>
      <w:r w:rsidRPr="006E3546">
        <w:rPr>
          <w:rFonts w:ascii="Times New Roman" w:hAnsi="Times New Roman" w:cs="Times New Roman"/>
          <w:color w:val="222222"/>
          <w:sz w:val="20"/>
          <w:szCs w:val="20"/>
          <w:highlight w:val="white"/>
        </w:rPr>
        <w:t>(3), 198-212.</w:t>
      </w:r>
    </w:p>
    <w:p w14:paraId="5FCAE899" w14:textId="77777777" w:rsidR="003C1451" w:rsidRPr="006E3546" w:rsidRDefault="003C1451">
      <w:pPr>
        <w:rPr>
          <w:rFonts w:ascii="Times New Roman" w:hAnsi="Times New Roman" w:cs="Times New Roman"/>
          <w:color w:val="222222"/>
          <w:sz w:val="20"/>
          <w:szCs w:val="20"/>
          <w:highlight w:val="white"/>
        </w:rPr>
      </w:pPr>
    </w:p>
    <w:p w14:paraId="064A205C"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McShea</w:t>
      </w:r>
      <w:proofErr w:type="spellEnd"/>
      <w:r w:rsidRPr="006E3546">
        <w:rPr>
          <w:rFonts w:ascii="Times New Roman" w:hAnsi="Times New Roman" w:cs="Times New Roman"/>
          <w:color w:val="222222"/>
          <w:sz w:val="20"/>
          <w:szCs w:val="20"/>
          <w:highlight w:val="white"/>
        </w:rPr>
        <w:t xml:space="preserve">, W. J., Forrester, T., Costello, R., He, Z., &amp; Kays, R. (2016). Volunteer-run cameras as distributed sensors for macrosystem mammal research. </w:t>
      </w:r>
      <w:r w:rsidRPr="006E3546">
        <w:rPr>
          <w:rFonts w:ascii="Times New Roman" w:hAnsi="Times New Roman" w:cs="Times New Roman"/>
          <w:i/>
          <w:color w:val="222222"/>
          <w:sz w:val="20"/>
          <w:szCs w:val="20"/>
          <w:highlight w:val="white"/>
        </w:rPr>
        <w:t>Landscape Ecology</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31</w:t>
      </w:r>
      <w:r w:rsidRPr="006E3546">
        <w:rPr>
          <w:rFonts w:ascii="Times New Roman" w:hAnsi="Times New Roman" w:cs="Times New Roman"/>
          <w:color w:val="222222"/>
          <w:sz w:val="20"/>
          <w:szCs w:val="20"/>
          <w:highlight w:val="white"/>
        </w:rPr>
        <w:t>(1), 55-66.</w:t>
      </w:r>
    </w:p>
    <w:p w14:paraId="64C816AD" w14:textId="77777777" w:rsidR="003C1451" w:rsidRPr="006E3546" w:rsidRDefault="003C1451">
      <w:pPr>
        <w:rPr>
          <w:rFonts w:ascii="Times New Roman" w:hAnsi="Times New Roman" w:cs="Times New Roman"/>
          <w:color w:val="222222"/>
          <w:sz w:val="20"/>
          <w:szCs w:val="20"/>
          <w:highlight w:val="white"/>
        </w:rPr>
      </w:pPr>
    </w:p>
    <w:p w14:paraId="6B1ADFF5"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Ordeñana</w:t>
      </w:r>
      <w:proofErr w:type="spellEnd"/>
      <w:r w:rsidRPr="006E3546">
        <w:rPr>
          <w:rFonts w:ascii="Times New Roman" w:hAnsi="Times New Roman" w:cs="Times New Roman"/>
          <w:color w:val="222222"/>
          <w:sz w:val="20"/>
          <w:szCs w:val="20"/>
          <w:highlight w:val="white"/>
        </w:rPr>
        <w:t xml:space="preserve">, M. A., Crooks, K. R., </w:t>
      </w:r>
      <w:proofErr w:type="spellStart"/>
      <w:r w:rsidRPr="006E3546">
        <w:rPr>
          <w:rFonts w:ascii="Times New Roman" w:hAnsi="Times New Roman" w:cs="Times New Roman"/>
          <w:color w:val="222222"/>
          <w:sz w:val="20"/>
          <w:szCs w:val="20"/>
          <w:highlight w:val="white"/>
        </w:rPr>
        <w:t>Boydston</w:t>
      </w:r>
      <w:proofErr w:type="spellEnd"/>
      <w:r w:rsidRPr="006E3546">
        <w:rPr>
          <w:rFonts w:ascii="Times New Roman" w:hAnsi="Times New Roman" w:cs="Times New Roman"/>
          <w:color w:val="222222"/>
          <w:sz w:val="20"/>
          <w:szCs w:val="20"/>
          <w:highlight w:val="white"/>
        </w:rPr>
        <w:t xml:space="preserve">, E. E., Fisher, R. N., </w:t>
      </w:r>
      <w:proofErr w:type="spellStart"/>
      <w:r w:rsidRPr="006E3546">
        <w:rPr>
          <w:rFonts w:ascii="Times New Roman" w:hAnsi="Times New Roman" w:cs="Times New Roman"/>
          <w:color w:val="222222"/>
          <w:sz w:val="20"/>
          <w:szCs w:val="20"/>
          <w:highlight w:val="white"/>
        </w:rPr>
        <w:t>Lyren</w:t>
      </w:r>
      <w:proofErr w:type="spellEnd"/>
      <w:r w:rsidRPr="006E3546">
        <w:rPr>
          <w:rFonts w:ascii="Times New Roman" w:hAnsi="Times New Roman" w:cs="Times New Roman"/>
          <w:color w:val="222222"/>
          <w:sz w:val="20"/>
          <w:szCs w:val="20"/>
          <w:highlight w:val="white"/>
        </w:rPr>
        <w:t xml:space="preserve">, L. M., </w:t>
      </w:r>
      <w:proofErr w:type="spellStart"/>
      <w:r w:rsidRPr="006E3546">
        <w:rPr>
          <w:rFonts w:ascii="Times New Roman" w:hAnsi="Times New Roman" w:cs="Times New Roman"/>
          <w:color w:val="222222"/>
          <w:sz w:val="20"/>
          <w:szCs w:val="20"/>
          <w:highlight w:val="white"/>
        </w:rPr>
        <w:t>Siudyla</w:t>
      </w:r>
      <w:proofErr w:type="spellEnd"/>
      <w:r w:rsidRPr="006E3546">
        <w:rPr>
          <w:rFonts w:ascii="Times New Roman" w:hAnsi="Times New Roman" w:cs="Times New Roman"/>
          <w:color w:val="222222"/>
          <w:sz w:val="20"/>
          <w:szCs w:val="20"/>
          <w:highlight w:val="white"/>
        </w:rPr>
        <w:t xml:space="preserve">, S., ... &amp; Miles, A. K. (2010). Effects of urbanization on carnivore species distribution and richness. </w:t>
      </w:r>
      <w:r w:rsidRPr="006E3546">
        <w:rPr>
          <w:rFonts w:ascii="Times New Roman" w:hAnsi="Times New Roman" w:cs="Times New Roman"/>
          <w:i/>
          <w:color w:val="222222"/>
          <w:sz w:val="20"/>
          <w:szCs w:val="20"/>
          <w:highlight w:val="white"/>
        </w:rPr>
        <w:t>Journal of Mammalogy</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91</w:t>
      </w:r>
      <w:r w:rsidRPr="006E3546">
        <w:rPr>
          <w:rFonts w:ascii="Times New Roman" w:hAnsi="Times New Roman" w:cs="Times New Roman"/>
          <w:color w:val="222222"/>
          <w:sz w:val="20"/>
          <w:szCs w:val="20"/>
          <w:highlight w:val="white"/>
        </w:rPr>
        <w:t>(6), 1322-1331.</w:t>
      </w:r>
    </w:p>
    <w:p w14:paraId="010EB68A" w14:textId="77777777" w:rsidR="003C1451" w:rsidRPr="006E3546" w:rsidRDefault="003C1451">
      <w:pPr>
        <w:rPr>
          <w:rFonts w:ascii="Times New Roman" w:hAnsi="Times New Roman" w:cs="Times New Roman"/>
          <w:color w:val="222222"/>
          <w:sz w:val="20"/>
          <w:szCs w:val="20"/>
          <w:highlight w:val="white"/>
        </w:rPr>
      </w:pPr>
    </w:p>
    <w:p w14:paraId="2C7D7B6A"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Pautasso</w:t>
      </w:r>
      <w:proofErr w:type="spellEnd"/>
      <w:r w:rsidRPr="006E3546">
        <w:rPr>
          <w:rFonts w:ascii="Times New Roman" w:hAnsi="Times New Roman" w:cs="Times New Roman"/>
          <w:color w:val="222222"/>
          <w:sz w:val="20"/>
          <w:szCs w:val="20"/>
          <w:highlight w:val="white"/>
        </w:rPr>
        <w:t xml:space="preserve">, M. (2007). Scale dependence of the correlation between human population presence and vertebrate and plant species richness. </w:t>
      </w:r>
      <w:r w:rsidRPr="006E3546">
        <w:rPr>
          <w:rFonts w:ascii="Times New Roman" w:hAnsi="Times New Roman" w:cs="Times New Roman"/>
          <w:i/>
          <w:color w:val="222222"/>
          <w:sz w:val="20"/>
          <w:szCs w:val="20"/>
          <w:highlight w:val="white"/>
        </w:rPr>
        <w:t>Ecology Letters</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10</w:t>
      </w:r>
      <w:r w:rsidRPr="006E3546">
        <w:rPr>
          <w:rFonts w:ascii="Times New Roman" w:hAnsi="Times New Roman" w:cs="Times New Roman"/>
          <w:color w:val="222222"/>
          <w:sz w:val="20"/>
          <w:szCs w:val="20"/>
          <w:highlight w:val="white"/>
        </w:rPr>
        <w:t>(1), 16-24.</w:t>
      </w:r>
    </w:p>
    <w:p w14:paraId="64F45C96" w14:textId="77777777" w:rsidR="003C1451" w:rsidRPr="006E3546" w:rsidRDefault="003C1451">
      <w:pPr>
        <w:rPr>
          <w:rFonts w:ascii="Times New Roman" w:hAnsi="Times New Roman" w:cs="Times New Roman"/>
          <w:color w:val="222222"/>
          <w:sz w:val="20"/>
          <w:szCs w:val="20"/>
          <w:highlight w:val="white"/>
        </w:rPr>
      </w:pPr>
    </w:p>
    <w:p w14:paraId="0D90CBFC"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Ramalho</w:t>
      </w:r>
      <w:proofErr w:type="spellEnd"/>
      <w:r w:rsidRPr="006E3546">
        <w:rPr>
          <w:rFonts w:ascii="Times New Roman" w:hAnsi="Times New Roman" w:cs="Times New Roman"/>
          <w:color w:val="222222"/>
          <w:sz w:val="20"/>
          <w:szCs w:val="20"/>
          <w:highlight w:val="white"/>
        </w:rPr>
        <w:t xml:space="preserve">, C. E. &amp; Hobbs, R. J. Time for a change: Dynamic urban ecology. Trends Ecol. </w:t>
      </w:r>
      <w:proofErr w:type="spellStart"/>
      <w:r w:rsidRPr="006E3546">
        <w:rPr>
          <w:rFonts w:ascii="Times New Roman" w:hAnsi="Times New Roman" w:cs="Times New Roman"/>
          <w:color w:val="222222"/>
          <w:sz w:val="20"/>
          <w:szCs w:val="20"/>
          <w:highlight w:val="white"/>
        </w:rPr>
        <w:t>Evol</w:t>
      </w:r>
      <w:proofErr w:type="spellEnd"/>
      <w:r w:rsidRPr="006E3546">
        <w:rPr>
          <w:rFonts w:ascii="Times New Roman" w:hAnsi="Times New Roman" w:cs="Times New Roman"/>
          <w:color w:val="222222"/>
          <w:sz w:val="20"/>
          <w:szCs w:val="20"/>
          <w:highlight w:val="white"/>
        </w:rPr>
        <w:t>. 27, 179–188 (2012).</w:t>
      </w:r>
    </w:p>
    <w:p w14:paraId="06EE4A7B" w14:textId="77777777" w:rsidR="003C1451" w:rsidRPr="006E3546" w:rsidRDefault="003C1451">
      <w:pPr>
        <w:rPr>
          <w:rFonts w:ascii="Times New Roman" w:hAnsi="Times New Roman" w:cs="Times New Roman"/>
          <w:color w:val="222222"/>
          <w:sz w:val="20"/>
          <w:szCs w:val="20"/>
          <w:highlight w:val="white"/>
        </w:rPr>
      </w:pPr>
    </w:p>
    <w:p w14:paraId="7EAC128B"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Rigolon</w:t>
      </w:r>
      <w:proofErr w:type="spellEnd"/>
      <w:r w:rsidRPr="006E3546">
        <w:rPr>
          <w:rFonts w:ascii="Times New Roman" w:hAnsi="Times New Roman" w:cs="Times New Roman"/>
          <w:color w:val="222222"/>
          <w:sz w:val="20"/>
          <w:szCs w:val="20"/>
          <w:highlight w:val="white"/>
        </w:rPr>
        <w:t xml:space="preserve">, A. (2016). A complex landscape of inequity in access to urban parks: A literature review. </w:t>
      </w:r>
      <w:r w:rsidRPr="006E3546">
        <w:rPr>
          <w:rFonts w:ascii="Times New Roman" w:hAnsi="Times New Roman" w:cs="Times New Roman"/>
          <w:i/>
          <w:color w:val="222222"/>
          <w:sz w:val="20"/>
          <w:szCs w:val="20"/>
          <w:highlight w:val="white"/>
        </w:rPr>
        <w:t>Landscape and Urban Planning</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153</w:t>
      </w:r>
      <w:r w:rsidRPr="006E3546">
        <w:rPr>
          <w:rFonts w:ascii="Times New Roman" w:hAnsi="Times New Roman" w:cs="Times New Roman"/>
          <w:color w:val="222222"/>
          <w:sz w:val="20"/>
          <w:szCs w:val="20"/>
          <w:highlight w:val="white"/>
        </w:rPr>
        <w:t>, 160-169.</w:t>
      </w:r>
    </w:p>
    <w:p w14:paraId="2A5051BD" w14:textId="77777777" w:rsidR="003C1451" w:rsidRPr="006E3546" w:rsidRDefault="003C1451">
      <w:pPr>
        <w:rPr>
          <w:rFonts w:ascii="Times New Roman" w:hAnsi="Times New Roman" w:cs="Times New Roman"/>
          <w:color w:val="222222"/>
          <w:sz w:val="20"/>
          <w:szCs w:val="20"/>
          <w:highlight w:val="white"/>
        </w:rPr>
      </w:pPr>
    </w:p>
    <w:p w14:paraId="665C8138"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Rojas-Rueda, D., </w:t>
      </w:r>
      <w:proofErr w:type="spellStart"/>
      <w:r w:rsidRPr="006E3546">
        <w:rPr>
          <w:rFonts w:ascii="Times New Roman" w:hAnsi="Times New Roman" w:cs="Times New Roman"/>
          <w:color w:val="222222"/>
          <w:sz w:val="20"/>
          <w:szCs w:val="20"/>
          <w:highlight w:val="white"/>
        </w:rPr>
        <w:t>Nieuwenhuijsen</w:t>
      </w:r>
      <w:proofErr w:type="spellEnd"/>
      <w:r w:rsidRPr="006E3546">
        <w:rPr>
          <w:rFonts w:ascii="Times New Roman" w:hAnsi="Times New Roman" w:cs="Times New Roman"/>
          <w:color w:val="222222"/>
          <w:sz w:val="20"/>
          <w:szCs w:val="20"/>
          <w:highlight w:val="white"/>
        </w:rPr>
        <w:t xml:space="preserve">, M. J., Gascon, M., Perez-Leon, D., &amp; </w:t>
      </w:r>
      <w:proofErr w:type="spellStart"/>
      <w:r w:rsidRPr="006E3546">
        <w:rPr>
          <w:rFonts w:ascii="Times New Roman" w:hAnsi="Times New Roman" w:cs="Times New Roman"/>
          <w:color w:val="222222"/>
          <w:sz w:val="20"/>
          <w:szCs w:val="20"/>
          <w:highlight w:val="white"/>
        </w:rPr>
        <w:t>Mudu</w:t>
      </w:r>
      <w:proofErr w:type="spellEnd"/>
      <w:r w:rsidRPr="006E3546">
        <w:rPr>
          <w:rFonts w:ascii="Times New Roman" w:hAnsi="Times New Roman" w:cs="Times New Roman"/>
          <w:color w:val="222222"/>
          <w:sz w:val="20"/>
          <w:szCs w:val="20"/>
          <w:highlight w:val="white"/>
        </w:rPr>
        <w:t xml:space="preserve">, P. (2019). Green spaces and mortality: a systematic review and meta-analysis of cohort studies. </w:t>
      </w:r>
      <w:r w:rsidRPr="006E3546">
        <w:rPr>
          <w:rFonts w:ascii="Times New Roman" w:hAnsi="Times New Roman" w:cs="Times New Roman"/>
          <w:i/>
          <w:color w:val="222222"/>
          <w:sz w:val="20"/>
          <w:szCs w:val="20"/>
          <w:highlight w:val="white"/>
        </w:rPr>
        <w:t>The Lancet Planetary Health</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3</w:t>
      </w:r>
      <w:r w:rsidRPr="006E3546">
        <w:rPr>
          <w:rFonts w:ascii="Times New Roman" w:hAnsi="Times New Roman" w:cs="Times New Roman"/>
          <w:color w:val="222222"/>
          <w:sz w:val="20"/>
          <w:szCs w:val="20"/>
          <w:highlight w:val="white"/>
        </w:rPr>
        <w:t>(11), e469-e477.</w:t>
      </w:r>
    </w:p>
    <w:p w14:paraId="05D63F14" w14:textId="77777777" w:rsidR="003C1451" w:rsidRPr="006E3546" w:rsidRDefault="003C1451">
      <w:pPr>
        <w:rPr>
          <w:rFonts w:ascii="Times New Roman" w:hAnsi="Times New Roman" w:cs="Times New Roman"/>
          <w:color w:val="222222"/>
          <w:sz w:val="20"/>
          <w:szCs w:val="20"/>
          <w:highlight w:val="white"/>
        </w:rPr>
      </w:pPr>
    </w:p>
    <w:p w14:paraId="073E8DCE"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Schneider, D. C. (2001). The rise of the concept of scale in ecology: The concept of scale is evolving from verbal expression to quantitative expression. </w:t>
      </w:r>
      <w:proofErr w:type="spellStart"/>
      <w:r w:rsidRPr="006E3546">
        <w:rPr>
          <w:rFonts w:ascii="Times New Roman" w:hAnsi="Times New Roman" w:cs="Times New Roman"/>
          <w:i/>
          <w:color w:val="222222"/>
          <w:sz w:val="20"/>
          <w:szCs w:val="20"/>
          <w:highlight w:val="white"/>
        </w:rPr>
        <w:t>BioScience</w:t>
      </w:r>
      <w:proofErr w:type="spellEnd"/>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51</w:t>
      </w:r>
      <w:r w:rsidRPr="006E3546">
        <w:rPr>
          <w:rFonts w:ascii="Times New Roman" w:hAnsi="Times New Roman" w:cs="Times New Roman"/>
          <w:color w:val="222222"/>
          <w:sz w:val="20"/>
          <w:szCs w:val="20"/>
          <w:highlight w:val="white"/>
        </w:rPr>
        <w:t>(7), 545-553.</w:t>
      </w:r>
    </w:p>
    <w:p w14:paraId="05D2B968" w14:textId="77777777" w:rsidR="003C1451" w:rsidRPr="006E3546" w:rsidRDefault="003C1451">
      <w:pPr>
        <w:rPr>
          <w:rFonts w:ascii="Times New Roman" w:hAnsi="Times New Roman" w:cs="Times New Roman"/>
          <w:color w:val="222222"/>
          <w:sz w:val="20"/>
          <w:szCs w:val="20"/>
          <w:highlight w:val="white"/>
        </w:rPr>
      </w:pPr>
    </w:p>
    <w:p w14:paraId="001F8CA6" w14:textId="77777777" w:rsidR="003C1451" w:rsidRPr="006E3546" w:rsidRDefault="006E3546">
      <w:pPr>
        <w:rPr>
          <w:rFonts w:ascii="Times New Roman" w:hAnsi="Times New Roman" w:cs="Times New Roman"/>
          <w:color w:val="222222"/>
          <w:sz w:val="20"/>
          <w:szCs w:val="20"/>
          <w:highlight w:val="white"/>
        </w:rPr>
      </w:pPr>
      <w:proofErr w:type="spellStart"/>
      <w:r w:rsidRPr="006E3546">
        <w:rPr>
          <w:rFonts w:ascii="Times New Roman" w:hAnsi="Times New Roman" w:cs="Times New Roman"/>
          <w:color w:val="222222"/>
          <w:sz w:val="20"/>
          <w:szCs w:val="20"/>
          <w:highlight w:val="white"/>
        </w:rPr>
        <w:t>Steenweg</w:t>
      </w:r>
      <w:proofErr w:type="spellEnd"/>
      <w:r w:rsidRPr="006E3546">
        <w:rPr>
          <w:rFonts w:ascii="Times New Roman" w:hAnsi="Times New Roman" w:cs="Times New Roman"/>
          <w:color w:val="222222"/>
          <w:sz w:val="20"/>
          <w:szCs w:val="20"/>
          <w:highlight w:val="white"/>
        </w:rPr>
        <w:t xml:space="preserve">, R., </w:t>
      </w:r>
      <w:proofErr w:type="spellStart"/>
      <w:r w:rsidRPr="006E3546">
        <w:rPr>
          <w:rFonts w:ascii="Times New Roman" w:hAnsi="Times New Roman" w:cs="Times New Roman"/>
          <w:color w:val="222222"/>
          <w:sz w:val="20"/>
          <w:szCs w:val="20"/>
          <w:highlight w:val="white"/>
        </w:rPr>
        <w:t>Hebblewhite</w:t>
      </w:r>
      <w:proofErr w:type="spellEnd"/>
      <w:r w:rsidRPr="006E3546">
        <w:rPr>
          <w:rFonts w:ascii="Times New Roman" w:hAnsi="Times New Roman" w:cs="Times New Roman"/>
          <w:color w:val="222222"/>
          <w:sz w:val="20"/>
          <w:szCs w:val="20"/>
          <w:highlight w:val="white"/>
        </w:rPr>
        <w:t xml:space="preserve">, M., Kays, R., </w:t>
      </w:r>
      <w:proofErr w:type="spellStart"/>
      <w:r w:rsidRPr="006E3546">
        <w:rPr>
          <w:rFonts w:ascii="Times New Roman" w:hAnsi="Times New Roman" w:cs="Times New Roman"/>
          <w:color w:val="222222"/>
          <w:sz w:val="20"/>
          <w:szCs w:val="20"/>
          <w:highlight w:val="white"/>
        </w:rPr>
        <w:t>Ahumada</w:t>
      </w:r>
      <w:proofErr w:type="spellEnd"/>
      <w:r w:rsidRPr="006E3546">
        <w:rPr>
          <w:rFonts w:ascii="Times New Roman" w:hAnsi="Times New Roman" w:cs="Times New Roman"/>
          <w:color w:val="222222"/>
          <w:sz w:val="20"/>
          <w:szCs w:val="20"/>
          <w:highlight w:val="white"/>
        </w:rPr>
        <w:t xml:space="preserve">, J., Fisher, J. T., Burton, C., ... &amp; Brodie, J. (2017). Scaling‐up camera traps: Monitoring the planet's biodiversity with networks of remote sensors. </w:t>
      </w:r>
      <w:r w:rsidRPr="006E3546">
        <w:rPr>
          <w:rFonts w:ascii="Times New Roman" w:hAnsi="Times New Roman" w:cs="Times New Roman"/>
          <w:i/>
          <w:color w:val="222222"/>
          <w:sz w:val="20"/>
          <w:szCs w:val="20"/>
          <w:highlight w:val="white"/>
        </w:rPr>
        <w:t>Frontiers in Ecology and the Environment</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15</w:t>
      </w:r>
      <w:r w:rsidRPr="006E3546">
        <w:rPr>
          <w:rFonts w:ascii="Times New Roman" w:hAnsi="Times New Roman" w:cs="Times New Roman"/>
          <w:color w:val="222222"/>
          <w:sz w:val="20"/>
          <w:szCs w:val="20"/>
          <w:highlight w:val="white"/>
        </w:rPr>
        <w:t>(1), 26-34.</w:t>
      </w:r>
    </w:p>
    <w:p w14:paraId="556362D1" w14:textId="77777777" w:rsidR="003C1451" w:rsidRPr="006E3546" w:rsidRDefault="003C1451">
      <w:pPr>
        <w:rPr>
          <w:rFonts w:ascii="Times New Roman" w:hAnsi="Times New Roman" w:cs="Times New Roman"/>
          <w:color w:val="222222"/>
          <w:sz w:val="20"/>
          <w:szCs w:val="20"/>
          <w:highlight w:val="white"/>
        </w:rPr>
      </w:pPr>
    </w:p>
    <w:p w14:paraId="60D2D3B4"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Tuck, S. L., </w:t>
      </w:r>
      <w:proofErr w:type="spellStart"/>
      <w:r w:rsidRPr="006E3546">
        <w:rPr>
          <w:rFonts w:ascii="Times New Roman" w:hAnsi="Times New Roman" w:cs="Times New Roman"/>
          <w:color w:val="222222"/>
          <w:sz w:val="20"/>
          <w:szCs w:val="20"/>
          <w:highlight w:val="white"/>
        </w:rPr>
        <w:t>Winqvist</w:t>
      </w:r>
      <w:proofErr w:type="spellEnd"/>
      <w:r w:rsidRPr="006E3546">
        <w:rPr>
          <w:rFonts w:ascii="Times New Roman" w:hAnsi="Times New Roman" w:cs="Times New Roman"/>
          <w:color w:val="222222"/>
          <w:sz w:val="20"/>
          <w:szCs w:val="20"/>
          <w:highlight w:val="white"/>
        </w:rPr>
        <w:t xml:space="preserve">, C., </w:t>
      </w:r>
      <w:proofErr w:type="spellStart"/>
      <w:r w:rsidRPr="006E3546">
        <w:rPr>
          <w:rFonts w:ascii="Times New Roman" w:hAnsi="Times New Roman" w:cs="Times New Roman"/>
          <w:color w:val="222222"/>
          <w:sz w:val="20"/>
          <w:szCs w:val="20"/>
          <w:highlight w:val="white"/>
        </w:rPr>
        <w:t>Mota</w:t>
      </w:r>
      <w:proofErr w:type="spellEnd"/>
      <w:r w:rsidRPr="006E3546">
        <w:rPr>
          <w:rFonts w:ascii="Times New Roman" w:hAnsi="Times New Roman" w:cs="Times New Roman"/>
          <w:color w:val="222222"/>
          <w:sz w:val="20"/>
          <w:szCs w:val="20"/>
          <w:highlight w:val="white"/>
        </w:rPr>
        <w:t xml:space="preserve">, F., </w:t>
      </w:r>
      <w:proofErr w:type="spellStart"/>
      <w:r w:rsidRPr="006E3546">
        <w:rPr>
          <w:rFonts w:ascii="Times New Roman" w:hAnsi="Times New Roman" w:cs="Times New Roman"/>
          <w:color w:val="222222"/>
          <w:sz w:val="20"/>
          <w:szCs w:val="20"/>
          <w:highlight w:val="white"/>
        </w:rPr>
        <w:t>Ahnström</w:t>
      </w:r>
      <w:proofErr w:type="spellEnd"/>
      <w:r w:rsidRPr="006E3546">
        <w:rPr>
          <w:rFonts w:ascii="Times New Roman" w:hAnsi="Times New Roman" w:cs="Times New Roman"/>
          <w:color w:val="222222"/>
          <w:sz w:val="20"/>
          <w:szCs w:val="20"/>
          <w:highlight w:val="white"/>
        </w:rPr>
        <w:t xml:space="preserve">, J., Turnbull, L. A., &amp; Bengtsson, J. (2014). Land‐use intensity and the effects of organic farming on biodiversity: a hierarchical meta‐analysis. </w:t>
      </w:r>
      <w:r w:rsidRPr="006E3546">
        <w:rPr>
          <w:rFonts w:ascii="Times New Roman" w:hAnsi="Times New Roman" w:cs="Times New Roman"/>
          <w:i/>
          <w:color w:val="222222"/>
          <w:sz w:val="20"/>
          <w:szCs w:val="20"/>
          <w:highlight w:val="white"/>
        </w:rPr>
        <w:t>Journal of applied ecology</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51</w:t>
      </w:r>
      <w:r w:rsidRPr="006E3546">
        <w:rPr>
          <w:rFonts w:ascii="Times New Roman" w:hAnsi="Times New Roman" w:cs="Times New Roman"/>
          <w:color w:val="222222"/>
          <w:sz w:val="20"/>
          <w:szCs w:val="20"/>
          <w:highlight w:val="white"/>
        </w:rPr>
        <w:t>(3), 746-755.</w:t>
      </w:r>
    </w:p>
    <w:p w14:paraId="13107836" w14:textId="77777777" w:rsidR="003C1451" w:rsidRPr="006E3546" w:rsidRDefault="003C1451">
      <w:pPr>
        <w:rPr>
          <w:rFonts w:ascii="Times New Roman" w:hAnsi="Times New Roman" w:cs="Times New Roman"/>
          <w:color w:val="222222"/>
          <w:sz w:val="20"/>
          <w:szCs w:val="20"/>
          <w:highlight w:val="white"/>
        </w:rPr>
      </w:pPr>
    </w:p>
    <w:p w14:paraId="79E05E98" w14:textId="77777777" w:rsidR="003C1451" w:rsidRPr="006E3546" w:rsidRDefault="006E3546">
      <w:pPr>
        <w:rPr>
          <w:rFonts w:ascii="Times New Roman" w:eastAsia="Roboto" w:hAnsi="Times New Roman" w:cs="Times New Roman"/>
          <w:color w:val="3C4043"/>
          <w:sz w:val="21"/>
          <w:szCs w:val="21"/>
          <w:highlight w:val="white"/>
        </w:rPr>
      </w:pPr>
      <w:r w:rsidRPr="006E3546">
        <w:rPr>
          <w:rFonts w:ascii="Times New Roman" w:eastAsia="Roboto" w:hAnsi="Times New Roman" w:cs="Times New Roman"/>
          <w:color w:val="3C4043"/>
          <w:sz w:val="21"/>
          <w:szCs w:val="21"/>
          <w:highlight w:val="white"/>
        </w:rPr>
        <w:t>Twohig-Bennett, C., &amp; Jones, A. (2018). The health benefits of the great outdoors: A</w:t>
      </w:r>
    </w:p>
    <w:p w14:paraId="2F99E927" w14:textId="77777777" w:rsidR="003C1451" w:rsidRPr="006E3546" w:rsidRDefault="006E3546">
      <w:pPr>
        <w:rPr>
          <w:rFonts w:ascii="Times New Roman" w:eastAsia="Roboto" w:hAnsi="Times New Roman" w:cs="Times New Roman"/>
          <w:color w:val="3C4043"/>
          <w:sz w:val="21"/>
          <w:szCs w:val="21"/>
          <w:highlight w:val="white"/>
        </w:rPr>
      </w:pPr>
      <w:r w:rsidRPr="006E3546">
        <w:rPr>
          <w:rFonts w:ascii="Times New Roman" w:eastAsia="Roboto" w:hAnsi="Times New Roman" w:cs="Times New Roman"/>
          <w:color w:val="3C4043"/>
          <w:sz w:val="21"/>
          <w:szCs w:val="21"/>
          <w:highlight w:val="white"/>
        </w:rPr>
        <w:t>systematic review and meta-analysis of greenspace exposure and health outcomes.</w:t>
      </w:r>
    </w:p>
    <w:p w14:paraId="3E92416E"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eastAsia="Roboto" w:hAnsi="Times New Roman" w:cs="Times New Roman"/>
          <w:color w:val="3C4043"/>
          <w:sz w:val="21"/>
          <w:szCs w:val="21"/>
          <w:highlight w:val="white"/>
        </w:rPr>
        <w:t>Environmental Research, 166(October), 628–637.</w:t>
      </w:r>
    </w:p>
    <w:p w14:paraId="0BE4DEA6" w14:textId="77777777" w:rsidR="003C1451" w:rsidRPr="006E3546" w:rsidRDefault="003C1451">
      <w:pPr>
        <w:rPr>
          <w:rFonts w:ascii="Times New Roman" w:hAnsi="Times New Roman" w:cs="Times New Roman"/>
          <w:color w:val="222222"/>
          <w:sz w:val="20"/>
          <w:szCs w:val="20"/>
          <w:highlight w:val="white"/>
        </w:rPr>
      </w:pPr>
    </w:p>
    <w:p w14:paraId="663E36EE"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U.S. Geological Survey Gap Analysis Program. 2016. GAP/LANDFIRE National Terrestrial Ecosystems 2011: U.S. Geological Survey, https://doi.org/10.5066/F7ZS2TM0.</w:t>
      </w:r>
    </w:p>
    <w:p w14:paraId="7BCE443D" w14:textId="77777777" w:rsidR="003C1451" w:rsidRPr="006E3546" w:rsidRDefault="003C1451">
      <w:pPr>
        <w:rPr>
          <w:rFonts w:ascii="Times New Roman" w:hAnsi="Times New Roman" w:cs="Times New Roman"/>
          <w:color w:val="222222"/>
          <w:sz w:val="20"/>
          <w:szCs w:val="20"/>
          <w:highlight w:val="white"/>
        </w:rPr>
      </w:pPr>
    </w:p>
    <w:p w14:paraId="331CDB10"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Wiens, J. A. (1989). Spatial scaling in ecology. </w:t>
      </w:r>
      <w:r w:rsidRPr="006E3546">
        <w:rPr>
          <w:rFonts w:ascii="Times New Roman" w:hAnsi="Times New Roman" w:cs="Times New Roman"/>
          <w:i/>
          <w:color w:val="222222"/>
          <w:sz w:val="20"/>
          <w:szCs w:val="20"/>
          <w:highlight w:val="white"/>
        </w:rPr>
        <w:t>Functional ecology</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3</w:t>
      </w:r>
      <w:r w:rsidRPr="006E3546">
        <w:rPr>
          <w:rFonts w:ascii="Times New Roman" w:hAnsi="Times New Roman" w:cs="Times New Roman"/>
          <w:color w:val="222222"/>
          <w:sz w:val="20"/>
          <w:szCs w:val="20"/>
          <w:highlight w:val="white"/>
        </w:rPr>
        <w:t>(4), 385-397.</w:t>
      </w:r>
    </w:p>
    <w:p w14:paraId="750CB4E0" w14:textId="77777777" w:rsidR="003C1451" w:rsidRPr="006E3546" w:rsidRDefault="003C1451">
      <w:pPr>
        <w:rPr>
          <w:rFonts w:ascii="Times New Roman" w:hAnsi="Times New Roman" w:cs="Times New Roman"/>
          <w:color w:val="222222"/>
          <w:sz w:val="20"/>
          <w:szCs w:val="20"/>
          <w:highlight w:val="white"/>
        </w:rPr>
      </w:pPr>
    </w:p>
    <w:p w14:paraId="0383DAD5" w14:textId="77777777" w:rsidR="003C1451" w:rsidRPr="006E3546" w:rsidRDefault="006E3546">
      <w:pPr>
        <w:rPr>
          <w:rFonts w:ascii="Times New Roman" w:hAnsi="Times New Roman" w:cs="Times New Roman"/>
          <w:color w:val="222222"/>
          <w:sz w:val="20"/>
          <w:szCs w:val="20"/>
          <w:highlight w:val="white"/>
        </w:rPr>
      </w:pPr>
      <w:r w:rsidRPr="006E3546">
        <w:rPr>
          <w:rFonts w:ascii="Times New Roman" w:hAnsi="Times New Roman" w:cs="Times New Roman"/>
          <w:color w:val="222222"/>
          <w:sz w:val="20"/>
          <w:szCs w:val="20"/>
          <w:highlight w:val="white"/>
        </w:rPr>
        <w:t xml:space="preserve">Yang, L., </w:t>
      </w:r>
      <w:proofErr w:type="spellStart"/>
      <w:r w:rsidRPr="006E3546">
        <w:rPr>
          <w:rFonts w:ascii="Times New Roman" w:hAnsi="Times New Roman" w:cs="Times New Roman"/>
          <w:color w:val="222222"/>
          <w:sz w:val="20"/>
          <w:szCs w:val="20"/>
          <w:highlight w:val="white"/>
        </w:rPr>
        <w:t>Jin</w:t>
      </w:r>
      <w:proofErr w:type="spellEnd"/>
      <w:r w:rsidRPr="006E3546">
        <w:rPr>
          <w:rFonts w:ascii="Times New Roman" w:hAnsi="Times New Roman" w:cs="Times New Roman"/>
          <w:color w:val="222222"/>
          <w:sz w:val="20"/>
          <w:szCs w:val="20"/>
          <w:highlight w:val="white"/>
        </w:rPr>
        <w:t xml:space="preserve">, S., Danielson, P., Homer, C., </w:t>
      </w:r>
      <w:proofErr w:type="spellStart"/>
      <w:r w:rsidRPr="006E3546">
        <w:rPr>
          <w:rFonts w:ascii="Times New Roman" w:hAnsi="Times New Roman" w:cs="Times New Roman"/>
          <w:color w:val="222222"/>
          <w:sz w:val="20"/>
          <w:szCs w:val="20"/>
          <w:highlight w:val="white"/>
        </w:rPr>
        <w:t>Gass</w:t>
      </w:r>
      <w:proofErr w:type="spellEnd"/>
      <w:r w:rsidRPr="006E3546">
        <w:rPr>
          <w:rFonts w:ascii="Times New Roman" w:hAnsi="Times New Roman" w:cs="Times New Roman"/>
          <w:color w:val="222222"/>
          <w:sz w:val="20"/>
          <w:szCs w:val="20"/>
          <w:highlight w:val="white"/>
        </w:rPr>
        <w:t xml:space="preserve">, L., Bender, S. M., ... &amp; Funk, M. (2018). A new generation of the United States National Land Cover Database: Requirements, research priorities, design, and implementation strategies. </w:t>
      </w:r>
      <w:r w:rsidRPr="006E3546">
        <w:rPr>
          <w:rFonts w:ascii="Times New Roman" w:hAnsi="Times New Roman" w:cs="Times New Roman"/>
          <w:i/>
          <w:color w:val="222222"/>
          <w:sz w:val="20"/>
          <w:szCs w:val="20"/>
          <w:highlight w:val="white"/>
        </w:rPr>
        <w:t>ISPRS journal of photogrammetry and remote sensing</w:t>
      </w:r>
      <w:r w:rsidRPr="006E3546">
        <w:rPr>
          <w:rFonts w:ascii="Times New Roman" w:hAnsi="Times New Roman" w:cs="Times New Roman"/>
          <w:color w:val="222222"/>
          <w:sz w:val="20"/>
          <w:szCs w:val="20"/>
          <w:highlight w:val="white"/>
        </w:rPr>
        <w:t xml:space="preserve">, </w:t>
      </w:r>
      <w:r w:rsidRPr="006E3546">
        <w:rPr>
          <w:rFonts w:ascii="Times New Roman" w:hAnsi="Times New Roman" w:cs="Times New Roman"/>
          <w:i/>
          <w:color w:val="222222"/>
          <w:sz w:val="20"/>
          <w:szCs w:val="20"/>
          <w:highlight w:val="white"/>
        </w:rPr>
        <w:t>146</w:t>
      </w:r>
      <w:r w:rsidRPr="006E3546">
        <w:rPr>
          <w:rFonts w:ascii="Times New Roman" w:hAnsi="Times New Roman" w:cs="Times New Roman"/>
          <w:color w:val="222222"/>
          <w:sz w:val="20"/>
          <w:szCs w:val="20"/>
          <w:highlight w:val="white"/>
        </w:rPr>
        <w:t>, 108-123.</w:t>
      </w:r>
    </w:p>
    <w:p w14:paraId="746ECEC1" w14:textId="77777777" w:rsidR="003C1451" w:rsidRPr="006E3546" w:rsidRDefault="003C1451">
      <w:pPr>
        <w:rPr>
          <w:rFonts w:ascii="Times New Roman" w:hAnsi="Times New Roman" w:cs="Times New Roman"/>
          <w:color w:val="222222"/>
          <w:sz w:val="20"/>
          <w:szCs w:val="20"/>
          <w:highlight w:val="white"/>
        </w:rPr>
      </w:pPr>
    </w:p>
    <w:p w14:paraId="59FEB6DA" w14:textId="77777777" w:rsidR="003C1451" w:rsidRPr="006E3546" w:rsidRDefault="003C1451">
      <w:pPr>
        <w:rPr>
          <w:rFonts w:ascii="Times New Roman" w:hAnsi="Times New Roman" w:cs="Times New Roman"/>
          <w:color w:val="222222"/>
          <w:sz w:val="20"/>
          <w:szCs w:val="20"/>
          <w:highlight w:val="white"/>
        </w:rPr>
      </w:pPr>
    </w:p>
    <w:p w14:paraId="1BB9A309" w14:textId="77777777" w:rsidR="003C1451" w:rsidRPr="006E3546" w:rsidRDefault="003C1451">
      <w:pPr>
        <w:rPr>
          <w:rFonts w:ascii="Times New Roman" w:hAnsi="Times New Roman" w:cs="Times New Roman"/>
          <w:color w:val="222222"/>
          <w:sz w:val="20"/>
          <w:szCs w:val="20"/>
          <w:highlight w:val="white"/>
        </w:rPr>
      </w:pPr>
    </w:p>
    <w:p w14:paraId="3BB061F1" w14:textId="77777777" w:rsidR="003C1451" w:rsidRPr="006E3546" w:rsidRDefault="003C1451">
      <w:pPr>
        <w:rPr>
          <w:rFonts w:ascii="Times New Roman" w:hAnsi="Times New Roman" w:cs="Times New Roman"/>
          <w:color w:val="222222"/>
          <w:sz w:val="20"/>
          <w:szCs w:val="20"/>
          <w:highlight w:val="white"/>
        </w:rPr>
      </w:pPr>
    </w:p>
    <w:p w14:paraId="78AA33F0" w14:textId="77777777" w:rsidR="003C1451" w:rsidRPr="006E3546" w:rsidRDefault="003C1451">
      <w:pPr>
        <w:rPr>
          <w:rFonts w:ascii="Times New Roman" w:hAnsi="Times New Roman" w:cs="Times New Roman"/>
          <w:color w:val="222222"/>
          <w:sz w:val="20"/>
          <w:szCs w:val="20"/>
          <w:highlight w:val="white"/>
        </w:rPr>
      </w:pPr>
    </w:p>
    <w:p w14:paraId="349772C7" w14:textId="77777777" w:rsidR="003C1451" w:rsidRPr="006E3546" w:rsidRDefault="003C1451">
      <w:pPr>
        <w:rPr>
          <w:rFonts w:ascii="Times New Roman" w:hAnsi="Times New Roman" w:cs="Times New Roman"/>
          <w:color w:val="222222"/>
          <w:sz w:val="20"/>
          <w:szCs w:val="20"/>
          <w:highlight w:val="white"/>
        </w:rPr>
      </w:pPr>
    </w:p>
    <w:p w14:paraId="311B080C" w14:textId="77777777" w:rsidR="003C1451" w:rsidRPr="006E3546" w:rsidRDefault="003C1451">
      <w:pPr>
        <w:rPr>
          <w:rFonts w:ascii="Times New Roman" w:hAnsi="Times New Roman" w:cs="Times New Roman"/>
          <w:color w:val="222222"/>
          <w:sz w:val="20"/>
          <w:szCs w:val="20"/>
          <w:highlight w:val="white"/>
        </w:rPr>
      </w:pPr>
    </w:p>
    <w:p w14:paraId="75108055" w14:textId="77777777" w:rsidR="003C1451" w:rsidRPr="006E3546" w:rsidRDefault="003C1451">
      <w:pPr>
        <w:rPr>
          <w:rFonts w:ascii="Times New Roman" w:hAnsi="Times New Roman" w:cs="Times New Roman"/>
          <w:color w:val="222222"/>
          <w:sz w:val="20"/>
          <w:szCs w:val="20"/>
          <w:highlight w:val="white"/>
        </w:rPr>
      </w:pPr>
    </w:p>
    <w:p w14:paraId="15184421" w14:textId="77777777" w:rsidR="003C1451" w:rsidRPr="006E3546" w:rsidRDefault="003C1451">
      <w:pPr>
        <w:rPr>
          <w:rFonts w:ascii="Times New Roman" w:hAnsi="Times New Roman" w:cs="Times New Roman"/>
          <w:color w:val="222222"/>
          <w:sz w:val="20"/>
          <w:szCs w:val="20"/>
          <w:highlight w:val="white"/>
        </w:rPr>
      </w:pPr>
    </w:p>
    <w:p w14:paraId="5EFA5438" w14:textId="77777777" w:rsidR="003C1451" w:rsidRPr="006E3546" w:rsidRDefault="003C1451">
      <w:pPr>
        <w:rPr>
          <w:rFonts w:ascii="Times New Roman" w:hAnsi="Times New Roman" w:cs="Times New Roman"/>
          <w:color w:val="222222"/>
          <w:sz w:val="20"/>
          <w:szCs w:val="20"/>
          <w:highlight w:val="white"/>
        </w:rPr>
      </w:pPr>
    </w:p>
    <w:p w14:paraId="447DC4F5" w14:textId="77777777" w:rsidR="003C1451" w:rsidRPr="006E3546" w:rsidRDefault="003C1451">
      <w:pPr>
        <w:rPr>
          <w:rFonts w:ascii="Times New Roman" w:hAnsi="Times New Roman" w:cs="Times New Roman"/>
          <w:color w:val="222222"/>
          <w:sz w:val="20"/>
          <w:szCs w:val="20"/>
          <w:highlight w:val="white"/>
        </w:rPr>
      </w:pPr>
    </w:p>
    <w:p w14:paraId="27F9B1F6" w14:textId="77777777" w:rsidR="003C1451" w:rsidRPr="006E3546" w:rsidRDefault="003C1451">
      <w:pPr>
        <w:rPr>
          <w:rFonts w:ascii="Times New Roman" w:hAnsi="Times New Roman" w:cs="Times New Roman"/>
          <w:color w:val="222222"/>
          <w:sz w:val="20"/>
          <w:szCs w:val="20"/>
          <w:highlight w:val="white"/>
        </w:rPr>
      </w:pPr>
    </w:p>
    <w:p w14:paraId="312D04BB" w14:textId="77777777" w:rsidR="003C1451" w:rsidRPr="006E3546" w:rsidRDefault="003C1451">
      <w:pPr>
        <w:rPr>
          <w:rFonts w:ascii="Times New Roman" w:hAnsi="Times New Roman" w:cs="Times New Roman"/>
          <w:color w:val="222222"/>
          <w:sz w:val="20"/>
          <w:szCs w:val="20"/>
          <w:highlight w:val="white"/>
        </w:rPr>
      </w:pPr>
    </w:p>
    <w:p w14:paraId="271B5606" w14:textId="77777777" w:rsidR="003C1451" w:rsidRPr="006E3546" w:rsidRDefault="003C1451">
      <w:pPr>
        <w:rPr>
          <w:rFonts w:ascii="Times New Roman" w:hAnsi="Times New Roman" w:cs="Times New Roman"/>
          <w:color w:val="222222"/>
          <w:sz w:val="20"/>
          <w:szCs w:val="20"/>
          <w:highlight w:val="white"/>
        </w:rPr>
      </w:pPr>
    </w:p>
    <w:p w14:paraId="5EBFE0B8" w14:textId="77777777" w:rsidR="003C1451" w:rsidRPr="006E3546" w:rsidRDefault="003C1451">
      <w:pPr>
        <w:rPr>
          <w:rFonts w:ascii="Times New Roman" w:hAnsi="Times New Roman" w:cs="Times New Roman"/>
          <w:color w:val="222222"/>
          <w:sz w:val="20"/>
          <w:szCs w:val="20"/>
          <w:highlight w:val="white"/>
        </w:rPr>
      </w:pPr>
    </w:p>
    <w:p w14:paraId="021CEA0F" w14:textId="77777777" w:rsidR="003C1451" w:rsidRPr="006E3546" w:rsidRDefault="003C1451">
      <w:pPr>
        <w:rPr>
          <w:rFonts w:ascii="Times New Roman" w:hAnsi="Times New Roman" w:cs="Times New Roman"/>
          <w:color w:val="222222"/>
          <w:sz w:val="20"/>
          <w:szCs w:val="20"/>
          <w:highlight w:val="white"/>
        </w:rPr>
      </w:pPr>
    </w:p>
    <w:p w14:paraId="2A4BF48D" w14:textId="77777777" w:rsidR="003C1451" w:rsidRPr="006E3546" w:rsidRDefault="003C1451">
      <w:pPr>
        <w:rPr>
          <w:rFonts w:ascii="Times New Roman" w:hAnsi="Times New Roman" w:cs="Times New Roman"/>
          <w:color w:val="222222"/>
          <w:sz w:val="20"/>
          <w:szCs w:val="20"/>
          <w:highlight w:val="white"/>
        </w:rPr>
      </w:pPr>
    </w:p>
    <w:p w14:paraId="3EF19A6B" w14:textId="77777777" w:rsidR="003C1451" w:rsidRPr="006E3546" w:rsidRDefault="003C1451">
      <w:pPr>
        <w:rPr>
          <w:rFonts w:ascii="Times New Roman" w:hAnsi="Times New Roman" w:cs="Times New Roman"/>
          <w:color w:val="222222"/>
          <w:sz w:val="20"/>
          <w:szCs w:val="20"/>
          <w:highlight w:val="white"/>
        </w:rPr>
      </w:pPr>
    </w:p>
    <w:p w14:paraId="55BDD981" w14:textId="77777777" w:rsidR="003C1451" w:rsidRPr="006E3546" w:rsidRDefault="003C1451">
      <w:pPr>
        <w:rPr>
          <w:rFonts w:ascii="Times New Roman" w:hAnsi="Times New Roman" w:cs="Times New Roman"/>
          <w:color w:val="222222"/>
          <w:sz w:val="20"/>
          <w:szCs w:val="20"/>
          <w:highlight w:val="white"/>
        </w:rPr>
      </w:pPr>
    </w:p>
    <w:p w14:paraId="6F4E1382" w14:textId="77777777" w:rsidR="003C1451" w:rsidRPr="006E3546" w:rsidRDefault="003C1451">
      <w:pPr>
        <w:rPr>
          <w:rFonts w:ascii="Times New Roman" w:hAnsi="Times New Roman" w:cs="Times New Roman"/>
          <w:color w:val="222222"/>
          <w:sz w:val="20"/>
          <w:szCs w:val="20"/>
          <w:highlight w:val="white"/>
        </w:rPr>
      </w:pPr>
    </w:p>
    <w:p w14:paraId="214F66C7" w14:textId="77777777" w:rsidR="003C1451" w:rsidRPr="006E3546" w:rsidRDefault="003C1451">
      <w:pPr>
        <w:rPr>
          <w:rFonts w:ascii="Times New Roman" w:hAnsi="Times New Roman" w:cs="Times New Roman"/>
          <w:color w:val="222222"/>
          <w:sz w:val="20"/>
          <w:szCs w:val="20"/>
          <w:highlight w:val="white"/>
        </w:rPr>
      </w:pPr>
    </w:p>
    <w:p w14:paraId="7E26A034" w14:textId="77777777" w:rsidR="003C1451" w:rsidRPr="006E3546" w:rsidRDefault="003C1451">
      <w:pPr>
        <w:rPr>
          <w:rFonts w:ascii="Times New Roman" w:hAnsi="Times New Roman" w:cs="Times New Roman"/>
          <w:color w:val="222222"/>
          <w:sz w:val="20"/>
          <w:szCs w:val="20"/>
          <w:highlight w:val="white"/>
        </w:rPr>
      </w:pPr>
    </w:p>
    <w:p w14:paraId="2ADCE8C6" w14:textId="77777777" w:rsidR="003C1451" w:rsidRPr="006E3546" w:rsidRDefault="003C1451">
      <w:pPr>
        <w:rPr>
          <w:rFonts w:ascii="Times New Roman" w:hAnsi="Times New Roman" w:cs="Times New Roman"/>
          <w:color w:val="222222"/>
          <w:sz w:val="20"/>
          <w:szCs w:val="20"/>
          <w:highlight w:val="white"/>
        </w:rPr>
      </w:pPr>
    </w:p>
    <w:p w14:paraId="77DAAD66" w14:textId="77777777" w:rsidR="003C1451" w:rsidRPr="006E3546" w:rsidRDefault="003C1451">
      <w:pPr>
        <w:rPr>
          <w:rFonts w:ascii="Times New Roman" w:hAnsi="Times New Roman" w:cs="Times New Roman"/>
          <w:color w:val="222222"/>
          <w:sz w:val="20"/>
          <w:szCs w:val="20"/>
          <w:highlight w:val="white"/>
        </w:rPr>
      </w:pPr>
    </w:p>
    <w:p w14:paraId="1B3B081C" w14:textId="77777777" w:rsidR="003C1451" w:rsidRPr="006E3546" w:rsidRDefault="003C1451">
      <w:pPr>
        <w:rPr>
          <w:rFonts w:ascii="Times New Roman" w:hAnsi="Times New Roman" w:cs="Times New Roman"/>
          <w:color w:val="222222"/>
          <w:sz w:val="20"/>
          <w:szCs w:val="20"/>
          <w:highlight w:val="white"/>
        </w:rPr>
      </w:pPr>
    </w:p>
    <w:p w14:paraId="42B2DCEF" w14:textId="77777777" w:rsidR="003C1451" w:rsidRPr="006E3546" w:rsidRDefault="003C1451">
      <w:pPr>
        <w:rPr>
          <w:rFonts w:ascii="Times New Roman" w:hAnsi="Times New Roman" w:cs="Times New Roman"/>
          <w:color w:val="222222"/>
          <w:sz w:val="20"/>
          <w:szCs w:val="20"/>
          <w:highlight w:val="white"/>
        </w:rPr>
      </w:pPr>
    </w:p>
    <w:p w14:paraId="62D29098" w14:textId="77777777" w:rsidR="003C1451" w:rsidRPr="006E3546" w:rsidRDefault="003C1451">
      <w:pPr>
        <w:rPr>
          <w:rFonts w:ascii="Times New Roman" w:hAnsi="Times New Roman" w:cs="Times New Roman"/>
          <w:color w:val="222222"/>
          <w:sz w:val="20"/>
          <w:szCs w:val="20"/>
          <w:highlight w:val="white"/>
        </w:rPr>
      </w:pPr>
    </w:p>
    <w:p w14:paraId="4301F3E8" w14:textId="77777777" w:rsidR="003C1451" w:rsidRPr="006E3546" w:rsidRDefault="003C1451">
      <w:pPr>
        <w:rPr>
          <w:rFonts w:ascii="Times New Roman" w:hAnsi="Times New Roman" w:cs="Times New Roman"/>
          <w:color w:val="222222"/>
          <w:sz w:val="20"/>
          <w:szCs w:val="20"/>
          <w:highlight w:val="white"/>
        </w:rPr>
      </w:pPr>
    </w:p>
    <w:p w14:paraId="3CF6D935" w14:textId="77777777" w:rsidR="003C1451" w:rsidRPr="006E3546" w:rsidRDefault="003C1451">
      <w:pPr>
        <w:rPr>
          <w:rFonts w:ascii="Times New Roman" w:hAnsi="Times New Roman" w:cs="Times New Roman"/>
          <w:color w:val="222222"/>
          <w:sz w:val="20"/>
          <w:szCs w:val="20"/>
          <w:highlight w:val="white"/>
        </w:rPr>
      </w:pPr>
    </w:p>
    <w:p w14:paraId="64F79C7F" w14:textId="77777777" w:rsidR="003C1451" w:rsidRPr="006E3546" w:rsidRDefault="003C1451">
      <w:pPr>
        <w:rPr>
          <w:rFonts w:ascii="Times New Roman" w:hAnsi="Times New Roman" w:cs="Times New Roman"/>
          <w:color w:val="222222"/>
          <w:sz w:val="20"/>
          <w:szCs w:val="20"/>
          <w:highlight w:val="white"/>
        </w:rPr>
      </w:pPr>
    </w:p>
    <w:p w14:paraId="0A3B909A" w14:textId="77777777" w:rsidR="003C1451" w:rsidRPr="006E3546" w:rsidRDefault="003C1451">
      <w:pPr>
        <w:rPr>
          <w:rFonts w:ascii="Times New Roman" w:hAnsi="Times New Roman" w:cs="Times New Roman"/>
          <w:color w:val="222222"/>
          <w:sz w:val="20"/>
          <w:szCs w:val="20"/>
          <w:highlight w:val="white"/>
        </w:rPr>
      </w:pPr>
    </w:p>
    <w:p w14:paraId="2A271CF8" w14:textId="77777777" w:rsidR="003C1451" w:rsidRPr="006E3546" w:rsidRDefault="003C1451">
      <w:pPr>
        <w:rPr>
          <w:rFonts w:ascii="Times New Roman" w:hAnsi="Times New Roman" w:cs="Times New Roman"/>
          <w:color w:val="222222"/>
          <w:sz w:val="20"/>
          <w:szCs w:val="20"/>
          <w:highlight w:val="white"/>
        </w:rPr>
      </w:pPr>
    </w:p>
    <w:p w14:paraId="398F1256" w14:textId="77777777" w:rsidR="003C1451" w:rsidRPr="006E3546" w:rsidRDefault="003C1451">
      <w:pPr>
        <w:rPr>
          <w:rFonts w:ascii="Times New Roman" w:hAnsi="Times New Roman" w:cs="Times New Roman"/>
          <w:color w:val="222222"/>
          <w:sz w:val="20"/>
          <w:szCs w:val="20"/>
          <w:highlight w:val="white"/>
        </w:rPr>
      </w:pPr>
    </w:p>
    <w:p w14:paraId="40BF4894" w14:textId="77777777" w:rsidR="003C1451" w:rsidRPr="006E3546" w:rsidRDefault="003C1451">
      <w:pPr>
        <w:rPr>
          <w:rFonts w:ascii="Times New Roman" w:hAnsi="Times New Roman" w:cs="Times New Roman"/>
          <w:color w:val="222222"/>
          <w:sz w:val="20"/>
          <w:szCs w:val="20"/>
          <w:highlight w:val="white"/>
        </w:rPr>
      </w:pPr>
    </w:p>
    <w:p w14:paraId="05503FB8" w14:textId="77777777" w:rsidR="003C1451" w:rsidRPr="006E3546" w:rsidRDefault="006E3546">
      <w:pPr>
        <w:pStyle w:val="Heading2"/>
        <w:rPr>
          <w:rFonts w:ascii="Times New Roman" w:hAnsi="Times New Roman" w:cs="Times New Roman"/>
        </w:rPr>
      </w:pPr>
      <w:bookmarkStart w:id="31" w:name="_c3p3p2vlwqkv" w:colFirst="0" w:colLast="0"/>
      <w:bookmarkEnd w:id="31"/>
      <w:r w:rsidRPr="006E3546">
        <w:rPr>
          <w:rFonts w:ascii="Times New Roman" w:hAnsi="Times New Roman" w:cs="Times New Roman"/>
        </w:rPr>
        <w:t>Supplemental material A: Map of camera trap locations, range and extent of within and among-city covariates.</w:t>
      </w:r>
    </w:p>
    <w:p w14:paraId="72A9232C" w14:textId="77777777" w:rsidR="003C1451" w:rsidRPr="006E3546" w:rsidRDefault="003C1451">
      <w:pPr>
        <w:rPr>
          <w:rFonts w:ascii="Times New Roman" w:hAnsi="Times New Roman" w:cs="Times New Roman"/>
        </w:rPr>
      </w:pPr>
    </w:p>
    <w:p w14:paraId="5DB74B10" w14:textId="77777777" w:rsidR="003C1451" w:rsidRPr="006E3546" w:rsidRDefault="003C1451">
      <w:pPr>
        <w:rPr>
          <w:rFonts w:ascii="Times New Roman" w:hAnsi="Times New Roman" w:cs="Times New Roman"/>
        </w:rPr>
      </w:pPr>
    </w:p>
    <w:p w14:paraId="5BC79D39" w14:textId="77777777" w:rsidR="003C1451" w:rsidRPr="006E3546" w:rsidRDefault="003C1451">
      <w:pPr>
        <w:rPr>
          <w:rFonts w:ascii="Times New Roman" w:hAnsi="Times New Roman" w:cs="Times New Roman"/>
        </w:rPr>
      </w:pPr>
    </w:p>
    <w:p w14:paraId="13E76994" w14:textId="77777777" w:rsidR="003C1451" w:rsidRPr="006E3546" w:rsidRDefault="003C1451">
      <w:pPr>
        <w:rPr>
          <w:rFonts w:ascii="Times New Roman" w:hAnsi="Times New Roman" w:cs="Times New Roman"/>
        </w:rPr>
      </w:pPr>
    </w:p>
    <w:p w14:paraId="2FCA0C63" w14:textId="77777777" w:rsidR="003C1451" w:rsidRPr="006E3546" w:rsidRDefault="006E3546">
      <w:pPr>
        <w:rPr>
          <w:rFonts w:ascii="Times New Roman" w:hAnsi="Times New Roman" w:cs="Times New Roman"/>
        </w:rPr>
      </w:pPr>
      <w:r w:rsidRPr="006E3546">
        <w:rPr>
          <w:rFonts w:ascii="Times New Roman" w:hAnsi="Times New Roman" w:cs="Times New Roman"/>
          <w:noProof/>
        </w:rPr>
        <w:drawing>
          <wp:inline distT="114300" distB="114300" distL="114300" distR="114300" wp14:anchorId="249D3ADE" wp14:editId="3EE80BA0">
            <wp:extent cx="5943600" cy="42037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943600" cy="4203700"/>
                    </a:xfrm>
                    <a:prstGeom prst="rect">
                      <a:avLst/>
                    </a:prstGeom>
                    <a:ln/>
                  </pic:spPr>
                </pic:pic>
              </a:graphicData>
            </a:graphic>
          </wp:inline>
        </w:drawing>
      </w:r>
    </w:p>
    <w:p w14:paraId="7549FF96" w14:textId="77777777" w:rsidR="003C1451" w:rsidRPr="006E3546" w:rsidRDefault="006E3546">
      <w:pPr>
        <w:rPr>
          <w:rFonts w:ascii="Times New Roman" w:hAnsi="Times New Roman" w:cs="Times New Roman"/>
        </w:rPr>
      </w:pPr>
      <w:ins w:id="32" w:author="Amanda Zellmer" w:date="2020-02-26T21:21:00Z">
        <w:r w:rsidRPr="006E3546">
          <w:rPr>
            <w:rFonts w:ascii="Times New Roman" w:hAnsi="Times New Roman" w:cs="Times New Roman"/>
          </w:rPr>
          <w:t xml:space="preserve">Supplementary </w:t>
        </w:r>
      </w:ins>
      <w:commentRangeStart w:id="33"/>
      <w:r w:rsidRPr="006E3546">
        <w:rPr>
          <w:rFonts w:ascii="Times New Roman" w:hAnsi="Times New Roman" w:cs="Times New Roman"/>
        </w:rPr>
        <w:t>Figure 1a. Map</w:t>
      </w:r>
      <w:commentRangeEnd w:id="33"/>
      <w:r w:rsidRPr="006E3546">
        <w:rPr>
          <w:rFonts w:ascii="Times New Roman" w:hAnsi="Times New Roman" w:cs="Times New Roman"/>
        </w:rPr>
        <w:commentReference w:id="33"/>
      </w:r>
      <w:r w:rsidRPr="006E3546">
        <w:rPr>
          <w:rFonts w:ascii="Times New Roman" w:hAnsi="Times New Roman" w:cs="Times New Roman"/>
        </w:rPr>
        <w:t xml:space="preserve"> of the 10 U.S. cities sampled. White dots represent camera trap locations.</w:t>
      </w:r>
      <w:ins w:id="34" w:author="Amanda Zellmer" w:date="2020-02-26T21:20:00Z">
        <w:r w:rsidRPr="006E3546">
          <w:rPr>
            <w:rFonts w:ascii="Times New Roman" w:hAnsi="Times New Roman" w:cs="Times New Roman"/>
          </w:rPr>
          <w:t xml:space="preserve"> Landcover images derived from the National Landcover Database.</w:t>
        </w:r>
      </w:ins>
    </w:p>
    <w:p w14:paraId="32DF2497" w14:textId="77777777" w:rsidR="003C1451" w:rsidRPr="006E3546" w:rsidRDefault="003C1451">
      <w:pPr>
        <w:rPr>
          <w:rFonts w:ascii="Times New Roman" w:hAnsi="Times New Roman" w:cs="Times New Roman"/>
        </w:rPr>
      </w:pPr>
    </w:p>
    <w:p w14:paraId="358B7B84" w14:textId="77777777" w:rsidR="003C1451" w:rsidRPr="006E3546" w:rsidRDefault="003C1451">
      <w:pPr>
        <w:rPr>
          <w:rFonts w:ascii="Times New Roman" w:hAnsi="Times New Roman" w:cs="Times New Roman"/>
        </w:rPr>
      </w:pPr>
    </w:p>
    <w:p w14:paraId="430E3572" w14:textId="77777777" w:rsidR="003C1451" w:rsidRPr="006E3546" w:rsidRDefault="003C1451">
      <w:pPr>
        <w:rPr>
          <w:rFonts w:ascii="Times New Roman" w:hAnsi="Times New Roman" w:cs="Times New Roman"/>
        </w:rPr>
      </w:pPr>
    </w:p>
    <w:p w14:paraId="13251CA0" w14:textId="77777777" w:rsidR="003C1451" w:rsidRPr="006E3546" w:rsidRDefault="003C1451">
      <w:pPr>
        <w:rPr>
          <w:rFonts w:ascii="Times New Roman" w:hAnsi="Times New Roman" w:cs="Times New Roman"/>
        </w:rPr>
      </w:pPr>
    </w:p>
    <w:p w14:paraId="11C7E12C" w14:textId="77777777" w:rsidR="003C1451" w:rsidRPr="006E3546" w:rsidRDefault="003C1451">
      <w:pPr>
        <w:rPr>
          <w:rFonts w:ascii="Times New Roman" w:hAnsi="Times New Roman" w:cs="Times New Roman"/>
        </w:rPr>
      </w:pPr>
    </w:p>
    <w:p w14:paraId="3C160D8E" w14:textId="77777777" w:rsidR="003C1451" w:rsidRPr="006E3546" w:rsidRDefault="003C1451">
      <w:pPr>
        <w:rPr>
          <w:rFonts w:ascii="Times New Roman" w:hAnsi="Times New Roman" w:cs="Times New Roman"/>
        </w:rPr>
      </w:pPr>
    </w:p>
    <w:p w14:paraId="3512DFBF" w14:textId="77777777" w:rsidR="003C1451" w:rsidRPr="006E3546" w:rsidRDefault="003C1451">
      <w:pPr>
        <w:rPr>
          <w:rFonts w:ascii="Times New Roman" w:hAnsi="Times New Roman" w:cs="Times New Roman"/>
        </w:rPr>
      </w:pPr>
    </w:p>
    <w:p w14:paraId="301E7017" w14:textId="77777777" w:rsidR="003C1451" w:rsidRPr="006E3546" w:rsidRDefault="003C1451">
      <w:pPr>
        <w:rPr>
          <w:rFonts w:ascii="Times New Roman" w:hAnsi="Times New Roman" w:cs="Times New Roman"/>
        </w:rPr>
      </w:pPr>
    </w:p>
    <w:p w14:paraId="1ABEE3B2" w14:textId="77777777" w:rsidR="003C1451" w:rsidRPr="006E3546" w:rsidRDefault="006E3546">
      <w:pPr>
        <w:rPr>
          <w:rFonts w:ascii="Times New Roman" w:hAnsi="Times New Roman" w:cs="Times New Roman"/>
        </w:rPr>
      </w:pPr>
      <w:commentRangeStart w:id="35"/>
      <w:r w:rsidRPr="006E3546">
        <w:rPr>
          <w:rFonts w:ascii="Times New Roman" w:hAnsi="Times New Roman" w:cs="Times New Roman"/>
          <w:noProof/>
        </w:rPr>
        <w:drawing>
          <wp:inline distT="114300" distB="114300" distL="114300" distR="114300" wp14:anchorId="6712BCB5" wp14:editId="54DE65D0">
            <wp:extent cx="5943600" cy="41148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5"/>
                    <a:srcRect/>
                    <a:stretch>
                      <a:fillRect/>
                    </a:stretch>
                  </pic:blipFill>
                  <pic:spPr>
                    <a:xfrm>
                      <a:off x="0" y="0"/>
                      <a:ext cx="5943600" cy="4114800"/>
                    </a:xfrm>
                    <a:prstGeom prst="rect">
                      <a:avLst/>
                    </a:prstGeom>
                    <a:ln/>
                  </pic:spPr>
                </pic:pic>
              </a:graphicData>
            </a:graphic>
          </wp:inline>
        </w:drawing>
      </w:r>
      <w:commentRangeEnd w:id="35"/>
      <w:r w:rsidRPr="006E3546">
        <w:rPr>
          <w:rFonts w:ascii="Times New Roman" w:hAnsi="Times New Roman" w:cs="Times New Roman"/>
        </w:rPr>
        <w:commentReference w:id="35"/>
      </w:r>
    </w:p>
    <w:p w14:paraId="2831E621" w14:textId="77777777" w:rsidR="003C1451" w:rsidRPr="006E3546" w:rsidRDefault="003C1451">
      <w:pPr>
        <w:rPr>
          <w:rFonts w:ascii="Times New Roman" w:hAnsi="Times New Roman" w:cs="Times New Roman"/>
        </w:rPr>
      </w:pPr>
    </w:p>
    <w:p w14:paraId="1D5637E3" w14:textId="77777777" w:rsidR="003C1451" w:rsidRPr="006E3546" w:rsidRDefault="006E3546">
      <w:pPr>
        <w:rPr>
          <w:rFonts w:ascii="Times New Roman" w:hAnsi="Times New Roman" w:cs="Times New Roman"/>
        </w:rPr>
      </w:pPr>
      <w:ins w:id="36" w:author="Amanda Zellmer" w:date="2020-02-26T21:21:00Z">
        <w:r w:rsidRPr="006E3546">
          <w:rPr>
            <w:rFonts w:ascii="Times New Roman" w:hAnsi="Times New Roman" w:cs="Times New Roman"/>
          </w:rPr>
          <w:t xml:space="preserve">Supplementary </w:t>
        </w:r>
      </w:ins>
      <w:r w:rsidRPr="006E3546">
        <w:rPr>
          <w:rFonts w:ascii="Times New Roman" w:hAnsi="Times New Roman" w:cs="Times New Roman"/>
        </w:rPr>
        <w:t>Figure 2a. The range and extent of within-city housing density measured at camera trap locations of 10 U.S. cities. Black vertical bars represent the mean housing density across all locations within a city. Housing density was calculated within a 1 km buffer of each camera trap location.</w:t>
      </w:r>
    </w:p>
    <w:p w14:paraId="0FAAC646" w14:textId="77777777" w:rsidR="003C1451" w:rsidRPr="006E3546" w:rsidRDefault="003C1451">
      <w:pPr>
        <w:rPr>
          <w:rFonts w:ascii="Times New Roman" w:hAnsi="Times New Roman" w:cs="Times New Roman"/>
        </w:rPr>
      </w:pPr>
    </w:p>
    <w:p w14:paraId="258537DC" w14:textId="77777777" w:rsidR="003C1451" w:rsidRPr="006E3546" w:rsidRDefault="003C1451">
      <w:pPr>
        <w:rPr>
          <w:rFonts w:ascii="Times New Roman" w:hAnsi="Times New Roman" w:cs="Times New Roman"/>
        </w:rPr>
      </w:pPr>
    </w:p>
    <w:p w14:paraId="02BCB0E4" w14:textId="77777777" w:rsidR="003C1451" w:rsidRPr="006E3546" w:rsidRDefault="003C1451">
      <w:pPr>
        <w:rPr>
          <w:rFonts w:ascii="Times New Roman" w:hAnsi="Times New Roman" w:cs="Times New Roman"/>
        </w:rPr>
      </w:pPr>
    </w:p>
    <w:p w14:paraId="1BDAD6A0" w14:textId="77777777" w:rsidR="003C1451" w:rsidRPr="006E3546" w:rsidRDefault="003C1451">
      <w:pPr>
        <w:rPr>
          <w:rFonts w:ascii="Times New Roman" w:hAnsi="Times New Roman" w:cs="Times New Roman"/>
        </w:rPr>
      </w:pPr>
    </w:p>
    <w:p w14:paraId="356869A8" w14:textId="77777777" w:rsidR="003C1451" w:rsidRPr="006E3546" w:rsidRDefault="003C1451">
      <w:pPr>
        <w:rPr>
          <w:rFonts w:ascii="Times New Roman" w:hAnsi="Times New Roman" w:cs="Times New Roman"/>
        </w:rPr>
      </w:pPr>
    </w:p>
    <w:p w14:paraId="01AA1EFD" w14:textId="77777777" w:rsidR="003C1451" w:rsidRPr="006E3546" w:rsidRDefault="003C1451">
      <w:pPr>
        <w:rPr>
          <w:rFonts w:ascii="Times New Roman" w:hAnsi="Times New Roman" w:cs="Times New Roman"/>
        </w:rPr>
      </w:pPr>
    </w:p>
    <w:p w14:paraId="767371ED" w14:textId="77777777" w:rsidR="003C1451" w:rsidRPr="006E3546" w:rsidRDefault="003C1451">
      <w:pPr>
        <w:rPr>
          <w:rFonts w:ascii="Times New Roman" w:hAnsi="Times New Roman" w:cs="Times New Roman"/>
        </w:rPr>
      </w:pPr>
    </w:p>
    <w:p w14:paraId="45E67CC5" w14:textId="77777777" w:rsidR="003C1451" w:rsidRPr="006E3546" w:rsidRDefault="003C1451">
      <w:pPr>
        <w:rPr>
          <w:rFonts w:ascii="Times New Roman" w:hAnsi="Times New Roman" w:cs="Times New Roman"/>
        </w:rPr>
      </w:pPr>
    </w:p>
    <w:p w14:paraId="364D77B2" w14:textId="77777777" w:rsidR="003C1451" w:rsidRPr="006E3546" w:rsidRDefault="003C1451">
      <w:pPr>
        <w:rPr>
          <w:rFonts w:ascii="Times New Roman" w:hAnsi="Times New Roman" w:cs="Times New Roman"/>
        </w:rPr>
      </w:pPr>
    </w:p>
    <w:p w14:paraId="54F5B13E" w14:textId="77777777" w:rsidR="003C1451" w:rsidRPr="006E3546" w:rsidRDefault="003C1451">
      <w:pPr>
        <w:rPr>
          <w:rFonts w:ascii="Times New Roman" w:hAnsi="Times New Roman" w:cs="Times New Roman"/>
        </w:rPr>
      </w:pPr>
    </w:p>
    <w:p w14:paraId="709D7F99" w14:textId="77777777" w:rsidR="003C1451" w:rsidRPr="006E3546" w:rsidRDefault="003C1451">
      <w:pPr>
        <w:rPr>
          <w:rFonts w:ascii="Times New Roman" w:hAnsi="Times New Roman" w:cs="Times New Roman"/>
        </w:rPr>
      </w:pPr>
    </w:p>
    <w:p w14:paraId="6534F5E2" w14:textId="77777777" w:rsidR="003C1451" w:rsidRPr="006E3546" w:rsidRDefault="003C1451">
      <w:pPr>
        <w:rPr>
          <w:rFonts w:ascii="Times New Roman" w:hAnsi="Times New Roman" w:cs="Times New Roman"/>
        </w:rPr>
      </w:pPr>
    </w:p>
    <w:tbl>
      <w:tblPr>
        <w:tblStyle w:val="a4"/>
        <w:tblW w:w="8910" w:type="dxa"/>
        <w:tblBorders>
          <w:top w:val="nil"/>
          <w:left w:val="nil"/>
          <w:bottom w:val="nil"/>
          <w:right w:val="nil"/>
          <w:insideH w:val="nil"/>
          <w:insideV w:val="nil"/>
        </w:tblBorders>
        <w:tblLayout w:type="fixed"/>
        <w:tblLook w:val="0600" w:firstRow="0" w:lastRow="0" w:firstColumn="0" w:lastColumn="0" w:noHBand="1" w:noVBand="1"/>
      </w:tblPr>
      <w:tblGrid>
        <w:gridCol w:w="3000"/>
        <w:gridCol w:w="2985"/>
        <w:gridCol w:w="2925"/>
      </w:tblGrid>
      <w:tr w:rsidR="003C1451" w:rsidRPr="006E3546" w14:paraId="481BA0F1" w14:textId="77777777">
        <w:trPr>
          <w:trHeight w:val="770"/>
        </w:trPr>
        <w:tc>
          <w:tcPr>
            <w:tcW w:w="891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BC9CF1F" w14:textId="77777777" w:rsidR="003C1451" w:rsidRPr="006E3546" w:rsidRDefault="006E3546">
            <w:pPr>
              <w:spacing w:before="240"/>
              <w:rPr>
                <w:rFonts w:ascii="Times New Roman" w:hAnsi="Times New Roman" w:cs="Times New Roman"/>
              </w:rPr>
            </w:pPr>
            <w:ins w:id="37" w:author="Amanda Zellmer" w:date="2020-02-26T21:21:00Z">
              <w:r w:rsidRPr="006E3546">
                <w:rPr>
                  <w:rFonts w:ascii="Times New Roman" w:hAnsi="Times New Roman" w:cs="Times New Roman"/>
                </w:rPr>
                <w:lastRenderedPageBreak/>
                <w:t xml:space="preserve">Supplementary </w:t>
              </w:r>
            </w:ins>
            <w:r w:rsidRPr="006E3546">
              <w:rPr>
                <w:rFonts w:ascii="Times New Roman" w:hAnsi="Times New Roman" w:cs="Times New Roman"/>
              </w:rPr>
              <w:t>Table 1a. The among-city covariates calculated for each of the 10 U.S. cities where camera trap data was collected. Cities are sorted by mean housing density.</w:t>
            </w:r>
          </w:p>
        </w:tc>
      </w:tr>
      <w:tr w:rsidR="003C1451" w:rsidRPr="006E3546" w14:paraId="75F8846C" w14:textId="77777777">
        <w:trPr>
          <w:trHeight w:val="770"/>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6FA1EBB"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City</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479DC54"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Greenspace availability (proportion)</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20647AC"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Average housing density (houses km^-2)</w:t>
            </w:r>
          </w:p>
        </w:tc>
      </w:tr>
      <w:tr w:rsidR="003C1451" w:rsidRPr="006E3546" w14:paraId="608B315E"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9FD15A6"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Manhattan, Kansas</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D34693B"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0.63</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EB5D3CD"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310</w:t>
            </w:r>
          </w:p>
        </w:tc>
      </w:tr>
      <w:tr w:rsidR="003C1451" w:rsidRPr="006E3546" w14:paraId="09741BE7"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6F1D171"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Iowa City, Iowa</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5FCC447"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0.31</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D02A4AC"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360</w:t>
            </w:r>
          </w:p>
        </w:tc>
      </w:tr>
      <w:tr w:rsidR="003C1451" w:rsidRPr="006E3546" w14:paraId="244E292B"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65F0FFC"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Fort Collins, Colorado</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47F510AF"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0.44</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F8DF71F"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450</w:t>
            </w:r>
          </w:p>
        </w:tc>
      </w:tr>
      <w:tr w:rsidR="003C1451" w:rsidRPr="006E3546" w14:paraId="23D41289"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658E2658"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Indianapolis, Indiana</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1961E200"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0.29</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B27E048"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590</w:t>
            </w:r>
          </w:p>
        </w:tc>
      </w:tr>
      <w:tr w:rsidR="003C1451" w:rsidRPr="006E3546" w14:paraId="1B4A6078"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19D7C639"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Orange County, California</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05DC31E2"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0.42</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B724EEA"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660</w:t>
            </w:r>
          </w:p>
        </w:tc>
      </w:tr>
      <w:tr w:rsidR="003C1451" w:rsidRPr="006E3546" w14:paraId="1819E4DB"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F63A002"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Wilmington, Delaware</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7BFE19FB"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0.51</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E37A74C"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710</w:t>
            </w:r>
          </w:p>
        </w:tc>
      </w:tr>
      <w:tr w:rsidR="003C1451" w:rsidRPr="006E3546" w14:paraId="0BB8F7E0"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346D5BA8"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Austin, Texas</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2621B6A"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0.59</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8C2941C"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900</w:t>
            </w:r>
          </w:p>
        </w:tc>
      </w:tr>
      <w:tr w:rsidR="003C1451" w:rsidRPr="006E3546" w14:paraId="1E06E675"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520A0FF6"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Madison, Wisconsin</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713240F"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0.24</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645B4F87"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1040</w:t>
            </w:r>
          </w:p>
        </w:tc>
      </w:tr>
      <w:tr w:rsidR="003C1451" w:rsidRPr="006E3546" w14:paraId="0BE0AAC2"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09C3C603"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Denver, Colorado</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901AB6"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0.39</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515D85BE"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1090</w:t>
            </w:r>
          </w:p>
        </w:tc>
      </w:tr>
      <w:tr w:rsidR="003C1451" w:rsidRPr="006E3546" w14:paraId="38956712" w14:textId="77777777">
        <w:trPr>
          <w:trHeight w:val="485"/>
        </w:trPr>
        <w:tc>
          <w:tcPr>
            <w:tcW w:w="3000" w:type="dxa"/>
            <w:tcBorders>
              <w:top w:val="nil"/>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5039B0F" w14:textId="77777777" w:rsidR="003C1451" w:rsidRPr="006E3546" w:rsidRDefault="006E3546">
            <w:pPr>
              <w:spacing w:before="240"/>
              <w:rPr>
                <w:rFonts w:ascii="Times New Roman" w:hAnsi="Times New Roman" w:cs="Times New Roman"/>
              </w:rPr>
            </w:pPr>
            <w:r w:rsidRPr="006E3546">
              <w:rPr>
                <w:rFonts w:ascii="Times New Roman" w:hAnsi="Times New Roman" w:cs="Times New Roman"/>
              </w:rPr>
              <w:t>Chicago, Illinois</w:t>
            </w:r>
          </w:p>
        </w:tc>
        <w:tc>
          <w:tcPr>
            <w:tcW w:w="298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36606C56"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0.18</w:t>
            </w:r>
          </w:p>
        </w:tc>
        <w:tc>
          <w:tcPr>
            <w:tcW w:w="2925" w:type="dxa"/>
            <w:tcBorders>
              <w:top w:val="nil"/>
              <w:left w:val="nil"/>
              <w:bottom w:val="single" w:sz="8" w:space="0" w:color="000000"/>
              <w:right w:val="single" w:sz="8" w:space="0" w:color="000000"/>
            </w:tcBorders>
            <w:shd w:val="clear" w:color="auto" w:fill="auto"/>
            <w:tcMar>
              <w:top w:w="100" w:type="dxa"/>
              <w:left w:w="100" w:type="dxa"/>
              <w:bottom w:w="100" w:type="dxa"/>
              <w:right w:w="100" w:type="dxa"/>
            </w:tcMar>
          </w:tcPr>
          <w:p w14:paraId="2C28E993" w14:textId="77777777" w:rsidR="003C1451" w:rsidRPr="006E3546" w:rsidRDefault="006E3546">
            <w:pPr>
              <w:spacing w:before="240"/>
              <w:jc w:val="right"/>
              <w:rPr>
                <w:rFonts w:ascii="Times New Roman" w:hAnsi="Times New Roman" w:cs="Times New Roman"/>
              </w:rPr>
            </w:pPr>
            <w:r w:rsidRPr="006E3546">
              <w:rPr>
                <w:rFonts w:ascii="Times New Roman" w:hAnsi="Times New Roman" w:cs="Times New Roman"/>
              </w:rPr>
              <w:t>1320</w:t>
            </w:r>
          </w:p>
        </w:tc>
      </w:tr>
    </w:tbl>
    <w:p w14:paraId="569FFFFE" w14:textId="77777777" w:rsidR="003C1451" w:rsidRPr="006E3546" w:rsidRDefault="003C1451">
      <w:pPr>
        <w:rPr>
          <w:rFonts w:ascii="Times New Roman" w:hAnsi="Times New Roman" w:cs="Times New Roman"/>
        </w:rPr>
      </w:pPr>
    </w:p>
    <w:sectPr w:rsidR="003C1451" w:rsidRPr="006E3546">
      <w:headerReference w:type="default" r:id="rId16"/>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0" w:author="Heather Sander" w:date="2020-02-26T04:24:00Z" w:initials="">
    <w:p w14:paraId="72F4B247" w14:textId="77777777" w:rsidR="006E3546" w:rsidRDefault="006E3546">
      <w:pPr>
        <w:widowControl w:val="0"/>
        <w:pBdr>
          <w:top w:val="nil"/>
          <w:left w:val="nil"/>
          <w:bottom w:val="nil"/>
          <w:right w:val="nil"/>
          <w:between w:val="nil"/>
        </w:pBdr>
        <w:spacing w:line="240" w:lineRule="auto"/>
        <w:rPr>
          <w:color w:val="000000"/>
        </w:rPr>
      </w:pPr>
      <w:r>
        <w:rPr>
          <w:color w:val="000000"/>
        </w:rPr>
        <w:t>Hey, sorry if the following is too much.  I get excited about this topic as it's a major research focus for me.  Use or reduce as you see fit.</w:t>
      </w:r>
    </w:p>
  </w:comment>
  <w:comment w:id="26" w:author="Heather Sander" w:date="2020-02-26T03:40:00Z" w:initials="">
    <w:p w14:paraId="30684634" w14:textId="77777777" w:rsidR="006E3546" w:rsidRDefault="006E3546">
      <w:pPr>
        <w:widowControl w:val="0"/>
        <w:pBdr>
          <w:top w:val="nil"/>
          <w:left w:val="nil"/>
          <w:bottom w:val="nil"/>
          <w:right w:val="nil"/>
          <w:between w:val="nil"/>
        </w:pBdr>
        <w:spacing w:line="240" w:lineRule="auto"/>
        <w:rPr>
          <w:color w:val="000000"/>
        </w:rPr>
      </w:pPr>
      <w:r>
        <w:rPr>
          <w:color w:val="000000"/>
        </w:rPr>
        <w:t>Sander, H. A., Zhao, C. 2015. Urban green and blue: who values what and where? Land Use Policy 42:194-209.</w:t>
      </w:r>
    </w:p>
    <w:p w14:paraId="2B5A0ED6" w14:textId="77777777" w:rsidR="006E3546" w:rsidRDefault="006E3546">
      <w:pPr>
        <w:widowControl w:val="0"/>
        <w:pBdr>
          <w:top w:val="nil"/>
          <w:left w:val="nil"/>
          <w:bottom w:val="nil"/>
          <w:right w:val="nil"/>
          <w:between w:val="nil"/>
        </w:pBdr>
        <w:spacing w:line="240" w:lineRule="auto"/>
        <w:rPr>
          <w:color w:val="000000"/>
        </w:rPr>
      </w:pPr>
    </w:p>
    <w:p w14:paraId="38F7E855" w14:textId="77777777" w:rsidR="006E3546" w:rsidRDefault="006E3546">
      <w:pPr>
        <w:widowControl w:val="0"/>
        <w:pBdr>
          <w:top w:val="nil"/>
          <w:left w:val="nil"/>
          <w:bottom w:val="nil"/>
          <w:right w:val="nil"/>
          <w:between w:val="nil"/>
        </w:pBdr>
        <w:spacing w:line="240" w:lineRule="auto"/>
        <w:rPr>
          <w:color w:val="000000"/>
        </w:rPr>
      </w:pPr>
      <w:r>
        <w:rPr>
          <w:color w:val="000000"/>
        </w:rPr>
        <w:t>Sander, H. A., Ghosh, D., Hodson, C. B. (2017). Varying age-gender associations between body mass index and urban greenspace. Urban Forestry and Urban Greening, 26, 1-10.</w:t>
      </w:r>
    </w:p>
    <w:p w14:paraId="1998CE63" w14:textId="77777777" w:rsidR="006E3546" w:rsidRDefault="006E3546">
      <w:pPr>
        <w:widowControl w:val="0"/>
        <w:pBdr>
          <w:top w:val="nil"/>
          <w:left w:val="nil"/>
          <w:bottom w:val="nil"/>
          <w:right w:val="nil"/>
          <w:between w:val="nil"/>
        </w:pBdr>
        <w:spacing w:line="240" w:lineRule="auto"/>
        <w:rPr>
          <w:color w:val="000000"/>
        </w:rPr>
      </w:pPr>
    </w:p>
    <w:p w14:paraId="163266B6" w14:textId="77777777" w:rsidR="006E3546" w:rsidRDefault="006E3546">
      <w:pPr>
        <w:widowControl w:val="0"/>
        <w:pBdr>
          <w:top w:val="nil"/>
          <w:left w:val="nil"/>
          <w:bottom w:val="nil"/>
          <w:right w:val="nil"/>
          <w:between w:val="nil"/>
        </w:pBdr>
        <w:spacing w:line="240" w:lineRule="auto"/>
        <w:rPr>
          <w:color w:val="000000"/>
        </w:rPr>
      </w:pPr>
      <w:r>
        <w:rPr>
          <w:color w:val="000000"/>
        </w:rPr>
        <w:t xml:space="preserve">Hodson, C. B., Sander, H. A. (2019). Relationships between vegetation in student environments and academic achievement across the continental U.S. Landscape and Urban Planning, 189(September 2019), 212-224.  </w:t>
      </w:r>
    </w:p>
    <w:p w14:paraId="269B172E" w14:textId="77777777" w:rsidR="006E3546" w:rsidRDefault="006E3546">
      <w:pPr>
        <w:widowControl w:val="0"/>
        <w:pBdr>
          <w:top w:val="nil"/>
          <w:left w:val="nil"/>
          <w:bottom w:val="nil"/>
          <w:right w:val="nil"/>
          <w:between w:val="nil"/>
        </w:pBdr>
        <w:spacing w:line="240" w:lineRule="auto"/>
        <w:rPr>
          <w:color w:val="000000"/>
        </w:rPr>
      </w:pPr>
    </w:p>
    <w:p w14:paraId="26D508FE" w14:textId="77777777" w:rsidR="006E3546" w:rsidRDefault="006E3546">
      <w:pPr>
        <w:widowControl w:val="0"/>
        <w:pBdr>
          <w:top w:val="nil"/>
          <w:left w:val="nil"/>
          <w:bottom w:val="nil"/>
          <w:right w:val="nil"/>
          <w:between w:val="nil"/>
        </w:pBdr>
        <w:spacing w:line="240" w:lineRule="auto"/>
        <w:rPr>
          <w:color w:val="000000"/>
        </w:rPr>
      </w:pPr>
      <w:r>
        <w:rPr>
          <w:color w:val="000000"/>
        </w:rPr>
        <w:t>Hodson, C. B., Sander, H. A. (In revision). Relationships between urban vegetation and academic achievement vary with social and environmental context. People and Nature.</w:t>
      </w:r>
    </w:p>
  </w:comment>
  <w:comment w:id="27" w:author="Heather Sander" w:date="2020-02-26T04:02:00Z" w:initials="">
    <w:p w14:paraId="55C6C479" w14:textId="77777777" w:rsidR="006E3546" w:rsidRDefault="006E3546">
      <w:pPr>
        <w:widowControl w:val="0"/>
        <w:pBdr>
          <w:top w:val="nil"/>
          <w:left w:val="nil"/>
          <w:bottom w:val="nil"/>
          <w:right w:val="nil"/>
          <w:between w:val="nil"/>
        </w:pBdr>
        <w:spacing w:line="240" w:lineRule="auto"/>
        <w:rPr>
          <w:color w:val="000000"/>
        </w:rPr>
      </w:pPr>
      <w:r>
        <w:rPr>
          <w:color w:val="000000"/>
        </w:rPr>
        <w:t>Soga M, Gaston KJ. 2016. Extinction of experience: The loss of human–nature interactions. Frontiers in Ecology and the Environment 14:94-101.</w:t>
      </w:r>
    </w:p>
  </w:comment>
  <w:comment w:id="28" w:author="Heather Sander" w:date="2020-02-26T04:02:00Z" w:initials="">
    <w:p w14:paraId="456C4BBF" w14:textId="77777777" w:rsidR="006E3546" w:rsidRDefault="006E3546">
      <w:pPr>
        <w:widowControl w:val="0"/>
        <w:pBdr>
          <w:top w:val="nil"/>
          <w:left w:val="nil"/>
          <w:bottom w:val="nil"/>
          <w:right w:val="nil"/>
          <w:between w:val="nil"/>
        </w:pBdr>
        <w:spacing w:line="240" w:lineRule="auto"/>
        <w:rPr>
          <w:color w:val="000000"/>
        </w:rPr>
      </w:pPr>
      <w:r>
        <w:rPr>
          <w:color w:val="000000"/>
        </w:rPr>
        <w:t>Soga M, Yamaura Y, Aikoh T, Shoji Y, Kubo T, Gaston KJ. 2015. Reducing the extinction of experience: Association between urban form and recreational use of public greenspace. Landscape and Urban Planning 143:69-75.</w:t>
      </w:r>
    </w:p>
    <w:p w14:paraId="66A2A68A" w14:textId="77777777" w:rsidR="006E3546" w:rsidRDefault="006E3546">
      <w:pPr>
        <w:widowControl w:val="0"/>
        <w:pBdr>
          <w:top w:val="nil"/>
          <w:left w:val="nil"/>
          <w:bottom w:val="nil"/>
          <w:right w:val="nil"/>
          <w:between w:val="nil"/>
        </w:pBdr>
        <w:spacing w:line="240" w:lineRule="auto"/>
        <w:rPr>
          <w:color w:val="000000"/>
        </w:rPr>
      </w:pPr>
    </w:p>
    <w:p w14:paraId="08DBF944" w14:textId="77777777" w:rsidR="006E3546" w:rsidRDefault="006E3546">
      <w:pPr>
        <w:widowControl w:val="0"/>
        <w:pBdr>
          <w:top w:val="nil"/>
          <w:left w:val="nil"/>
          <w:bottom w:val="nil"/>
          <w:right w:val="nil"/>
          <w:between w:val="nil"/>
        </w:pBdr>
        <w:spacing w:line="240" w:lineRule="auto"/>
        <w:rPr>
          <w:color w:val="000000"/>
        </w:rPr>
      </w:pPr>
    </w:p>
    <w:p w14:paraId="79F66637" w14:textId="77777777" w:rsidR="006E3546" w:rsidRDefault="006E3546">
      <w:pPr>
        <w:widowControl w:val="0"/>
        <w:pBdr>
          <w:top w:val="nil"/>
          <w:left w:val="nil"/>
          <w:bottom w:val="nil"/>
          <w:right w:val="nil"/>
          <w:between w:val="nil"/>
        </w:pBdr>
        <w:spacing w:line="240" w:lineRule="auto"/>
        <w:rPr>
          <w:color w:val="000000"/>
        </w:rPr>
      </w:pPr>
    </w:p>
    <w:p w14:paraId="7CBC34E0" w14:textId="77777777" w:rsidR="006E3546" w:rsidRDefault="006E3546">
      <w:pPr>
        <w:widowControl w:val="0"/>
        <w:pBdr>
          <w:top w:val="nil"/>
          <w:left w:val="nil"/>
          <w:bottom w:val="nil"/>
          <w:right w:val="nil"/>
          <w:between w:val="nil"/>
        </w:pBdr>
        <w:spacing w:line="240" w:lineRule="auto"/>
        <w:rPr>
          <w:color w:val="000000"/>
        </w:rPr>
      </w:pPr>
      <w:r>
        <w:rPr>
          <w:color w:val="000000"/>
        </w:rPr>
        <w:t>Soga M, Gaston KJ, Koyanagi TF, Kurisu K, Hanaki K. 2016. Urban residents' perceptions of neighbourhood nature: Does the extinction of experience matter? Biological Conservation 203:143-150.</w:t>
      </w:r>
    </w:p>
    <w:p w14:paraId="5B4580F7" w14:textId="77777777" w:rsidR="006E3546" w:rsidRDefault="006E3546">
      <w:pPr>
        <w:widowControl w:val="0"/>
        <w:pBdr>
          <w:top w:val="nil"/>
          <w:left w:val="nil"/>
          <w:bottom w:val="nil"/>
          <w:right w:val="nil"/>
          <w:between w:val="nil"/>
        </w:pBdr>
        <w:spacing w:line="240" w:lineRule="auto"/>
        <w:rPr>
          <w:color w:val="000000"/>
        </w:rPr>
      </w:pPr>
    </w:p>
    <w:p w14:paraId="14716CDC" w14:textId="77777777" w:rsidR="006E3546" w:rsidRDefault="006E3546">
      <w:pPr>
        <w:widowControl w:val="0"/>
        <w:pBdr>
          <w:top w:val="nil"/>
          <w:left w:val="nil"/>
          <w:bottom w:val="nil"/>
          <w:right w:val="nil"/>
          <w:between w:val="nil"/>
        </w:pBdr>
        <w:spacing w:line="240" w:lineRule="auto"/>
        <w:rPr>
          <w:color w:val="000000"/>
        </w:rPr>
      </w:pPr>
      <w:r>
        <w:rPr>
          <w:color w:val="000000"/>
        </w:rPr>
        <w:t>Cox, D.T.C. &amp; Gaston, K.J. 2018. Human-nature interactions and the consequences and drivers of provisioning wildlife. Philosophical Transactions of the Royal Society B 373, 20170092.</w:t>
      </w:r>
    </w:p>
  </w:comment>
  <w:comment w:id="33" w:author="Amanda Zellmer" w:date="2020-02-26T21:18:00Z" w:initials="">
    <w:p w14:paraId="5E69E154" w14:textId="77777777" w:rsidR="006E3546" w:rsidRDefault="006E3546">
      <w:pPr>
        <w:widowControl w:val="0"/>
        <w:pBdr>
          <w:top w:val="nil"/>
          <w:left w:val="nil"/>
          <w:bottom w:val="nil"/>
          <w:right w:val="nil"/>
          <w:between w:val="nil"/>
        </w:pBdr>
        <w:spacing w:line="240" w:lineRule="auto"/>
        <w:rPr>
          <w:color w:val="000000"/>
        </w:rPr>
      </w:pPr>
      <w:r>
        <w:rPr>
          <w:color w:val="000000"/>
        </w:rPr>
        <w:t>Love this!</w:t>
      </w:r>
    </w:p>
  </w:comment>
  <w:comment w:id="35" w:author="Mason Fidino" w:date="2020-02-04T20:27:00Z" w:initials="">
    <w:p w14:paraId="1EF63034" w14:textId="77777777" w:rsidR="006E3546" w:rsidRDefault="006E3546">
      <w:pPr>
        <w:widowControl w:val="0"/>
        <w:pBdr>
          <w:top w:val="nil"/>
          <w:left w:val="nil"/>
          <w:bottom w:val="nil"/>
          <w:right w:val="nil"/>
          <w:between w:val="nil"/>
        </w:pBdr>
        <w:spacing w:line="240" w:lineRule="auto"/>
        <w:rPr>
          <w:color w:val="000000"/>
        </w:rPr>
      </w:pPr>
      <w:r>
        <w:rPr>
          <w:color w:val="000000"/>
        </w:rPr>
        <w:t>This illustrates the variation that exists between cities in regards to site-level housing density. For example, Iowa city does has sites that range from ~ 0 houses per km^-2 to ~ 1200 houses km^-2. Chicago has a LONG right tail.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2F4B247" w15:done="0"/>
  <w15:commentEx w15:paraId="26D508FE" w15:done="0"/>
  <w15:commentEx w15:paraId="55C6C479" w15:done="0"/>
  <w15:commentEx w15:paraId="14716CDC" w15:done="0"/>
  <w15:commentEx w15:paraId="5E69E154" w15:done="0"/>
  <w15:commentEx w15:paraId="1EF6303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2F4B247" w16cid:durableId="22035EAE"/>
  <w16cid:commentId w16cid:paraId="26D508FE" w16cid:durableId="22035EAF"/>
  <w16cid:commentId w16cid:paraId="55C6C479" w16cid:durableId="22035EB0"/>
  <w16cid:commentId w16cid:paraId="14716CDC" w16cid:durableId="22035EB1"/>
  <w16cid:commentId w16cid:paraId="5E69E154" w16cid:durableId="22035EB2"/>
  <w16cid:commentId w16cid:paraId="1EF63034" w16cid:durableId="22035EB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29EA39" w14:textId="77777777" w:rsidR="008654E9" w:rsidRDefault="008654E9">
      <w:pPr>
        <w:spacing w:line="240" w:lineRule="auto"/>
      </w:pPr>
      <w:r>
        <w:separator/>
      </w:r>
    </w:p>
  </w:endnote>
  <w:endnote w:type="continuationSeparator" w:id="0">
    <w:p w14:paraId="66CC6FAF" w14:textId="77777777" w:rsidR="008654E9" w:rsidRDefault="008654E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Roboto">
    <w:charset w:val="00"/>
    <w:family w:val="auto"/>
    <w:pitch w:val="default"/>
  </w:font>
  <w:font w:name="Calibri">
    <w:panose1 w:val="020F0502020204030204"/>
    <w:charset w:val="00"/>
    <w:family w:val="swiss"/>
    <w:pitch w:val="variable"/>
    <w:sig w:usb0="E0002AFF" w:usb1="C000ACF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4D47011" w14:textId="77777777" w:rsidR="008654E9" w:rsidRDefault="008654E9">
      <w:pPr>
        <w:spacing w:line="240" w:lineRule="auto"/>
      </w:pPr>
      <w:r>
        <w:separator/>
      </w:r>
    </w:p>
  </w:footnote>
  <w:footnote w:type="continuationSeparator" w:id="0">
    <w:p w14:paraId="5EE3B4D4" w14:textId="77777777" w:rsidR="008654E9" w:rsidRDefault="008654E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C9CCC9A" w14:textId="77777777" w:rsidR="004A72F4" w:rsidRDefault="004A72F4">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1451"/>
    <w:rsid w:val="003C1451"/>
    <w:rsid w:val="004A72F4"/>
    <w:rsid w:val="00527C86"/>
    <w:rsid w:val="006A26EB"/>
    <w:rsid w:val="006E3546"/>
    <w:rsid w:val="008654E9"/>
    <w:rsid w:val="00C17BC8"/>
    <w:rsid w:val="00FA34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85D65"/>
  <w15:docId w15:val="{0F35A1C8-79AE-B04F-A81D-A2F206765D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6E3546"/>
    <w:pPr>
      <w:tabs>
        <w:tab w:val="center" w:pos="4680"/>
        <w:tab w:val="right" w:pos="9360"/>
      </w:tabs>
      <w:spacing w:line="240" w:lineRule="auto"/>
    </w:pPr>
  </w:style>
  <w:style w:type="character" w:customStyle="1" w:styleId="HeaderChar">
    <w:name w:val="Header Char"/>
    <w:basedOn w:val="DefaultParagraphFont"/>
    <w:link w:val="Header"/>
    <w:uiPriority w:val="99"/>
    <w:rsid w:val="006E3546"/>
  </w:style>
  <w:style w:type="paragraph" w:styleId="Footer">
    <w:name w:val="footer"/>
    <w:basedOn w:val="Normal"/>
    <w:link w:val="FooterChar"/>
    <w:uiPriority w:val="99"/>
    <w:unhideWhenUsed/>
    <w:rsid w:val="006E3546"/>
    <w:pPr>
      <w:tabs>
        <w:tab w:val="center" w:pos="4680"/>
        <w:tab w:val="right" w:pos="9360"/>
      </w:tabs>
      <w:spacing w:line="240" w:lineRule="auto"/>
    </w:pPr>
  </w:style>
  <w:style w:type="character" w:customStyle="1" w:styleId="FooterChar">
    <w:name w:val="Footer Char"/>
    <w:basedOn w:val="DefaultParagraphFont"/>
    <w:link w:val="Footer"/>
    <w:uiPriority w:val="99"/>
    <w:rsid w:val="006E3546"/>
  </w:style>
  <w:style w:type="paragraph" w:styleId="BalloonText">
    <w:name w:val="Balloon Text"/>
    <w:basedOn w:val="Normal"/>
    <w:link w:val="BalloonTextChar"/>
    <w:uiPriority w:val="99"/>
    <w:semiHidden/>
    <w:unhideWhenUsed/>
    <w:rsid w:val="006E3546"/>
    <w:pPr>
      <w:spacing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E3546"/>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jpg"/><Relationship Id="rId13" Type="http://schemas.microsoft.com/office/2016/09/relationships/commentsIds" Target="commentsIds.xml"/><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2.jpg"/><Relationship Id="rId12" Type="http://schemas.microsoft.com/office/2011/relationships/commentsExtended" Target="commentsExtended.xm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eader" Target="header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comments" Target="comments.xml"/><Relationship Id="rId5" Type="http://schemas.openxmlformats.org/officeDocument/2006/relationships/endnotes" Target="endnotes.xml"/><Relationship Id="rId15" Type="http://schemas.openxmlformats.org/officeDocument/2006/relationships/image" Target="media/image7.png"/><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jpg"/><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30</Pages>
  <Words>6925</Words>
  <Characters>39473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Fidino, Mason</cp:lastModifiedBy>
  <cp:revision>3</cp:revision>
  <dcterms:created xsi:type="dcterms:W3CDTF">2020-02-28T17:37:00Z</dcterms:created>
  <dcterms:modified xsi:type="dcterms:W3CDTF">2020-02-28T17:51:00Z</dcterms:modified>
</cp:coreProperties>
</file>